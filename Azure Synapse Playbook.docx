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7947B3">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786634">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7947B3"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786634"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7947B3">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7947B3">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7947B3">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7947B3">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7947B3">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7947B3">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7947B3">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7947B3">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7947B3">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7947B3">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7947B3">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7947B3">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7947B3">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7947B3">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7947B3">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7947B3">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7947B3">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7947B3">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7947B3">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7947B3">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7947B3">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7947B3">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7947B3">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7947B3">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7947B3">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7947B3">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7947B3">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7947B3">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7947B3">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7947B3">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7947B3">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7947B3">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7947B3">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7947B3">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7947B3">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7947B3">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7947B3">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7947B3">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7947B3">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7947B3">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7947B3">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7947B3">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7947B3">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7947B3">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7947B3">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7947B3">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7947B3">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7947B3">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7947B3">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7947B3">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7947B3">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7947B3">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7947B3">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7947B3">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7947B3">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7947B3">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7947B3">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7947B3">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7947B3">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4" w:name="_Toc107384212"/>
      <w:r w:rsidRPr="002D45AE">
        <w:rPr>
          <w:rFonts w:asciiTheme="majorHAnsi" w:hAnsiTheme="majorHAnsi" w:cstheme="majorHAnsi"/>
        </w:rPr>
        <w:lastRenderedPageBreak/>
        <w:t>Introduction</w:t>
      </w:r>
      <w:bookmarkEnd w:id="4"/>
    </w:p>
    <w:p w14:paraId="05EECAF9" w14:textId="6A727F73" w:rsidR="0024513F" w:rsidRPr="002D45AE" w:rsidRDefault="00AF667D" w:rsidP="00AF667D">
      <w:pPr>
        <w:pStyle w:val="Heading2"/>
        <w:rPr>
          <w:rFonts w:asciiTheme="majorHAnsi" w:hAnsiTheme="majorHAnsi" w:cstheme="majorHAnsi"/>
        </w:rPr>
      </w:pPr>
      <w:bookmarkStart w:id="5" w:name="_Toc107384213"/>
      <w:r w:rsidRPr="002D45AE">
        <w:rPr>
          <w:rFonts w:asciiTheme="majorHAnsi" w:hAnsiTheme="majorHAnsi" w:cstheme="majorHAnsi"/>
        </w:rPr>
        <w:t>History</w:t>
      </w:r>
      <w:bookmarkEnd w:id="5"/>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proofErr w:type="spellStart"/>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proofErr w:type="spellEnd"/>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xml:space="preserve">+ </w:t>
      </w:r>
      <w:proofErr w:type="spellStart"/>
      <w:r w:rsidR="00C64FE8">
        <w:rPr>
          <w:rFonts w:asciiTheme="majorHAnsi" w:eastAsia="Times New Roman" w:hAnsiTheme="majorHAnsi" w:cstheme="majorHAnsi"/>
          <w:color w:val="171717"/>
          <w:sz w:val="24"/>
          <w:szCs w:val="24"/>
        </w:rPr>
        <w:t>gbs</w:t>
      </w:r>
      <w:proofErr w:type="spellEnd"/>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6" w:name="_Toc107384214"/>
      <w:r w:rsidRPr="002D45AE">
        <w:rPr>
          <w:rFonts w:asciiTheme="majorHAnsi" w:hAnsiTheme="majorHAnsi" w:cstheme="majorHAnsi"/>
        </w:rPr>
        <w:t>Components</w:t>
      </w:r>
      <w:bookmarkEnd w:id="6"/>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Keep in mind that each service is billed separately, serverless resources are charged by the time used. Storage is charged by </w:t>
      </w:r>
      <w:proofErr w:type="spellStart"/>
      <w:r w:rsidRPr="002D45AE">
        <w:rPr>
          <w:rFonts w:asciiTheme="majorHAnsi" w:eastAsia="Times New Roman" w:hAnsiTheme="majorHAnsi" w:cstheme="majorHAnsi"/>
          <w:color w:val="171717"/>
          <w:sz w:val="24"/>
          <w:szCs w:val="24"/>
        </w:rPr>
        <w:t>TBs.</w:t>
      </w:r>
      <w:proofErr w:type="spellEnd"/>
      <w:r w:rsidRPr="002D45AE">
        <w:rPr>
          <w:rFonts w:asciiTheme="majorHAnsi" w:eastAsia="Times New Roman" w:hAnsiTheme="majorHAnsi" w:cstheme="majorHAnsi"/>
          <w:color w:val="171717"/>
          <w:sz w:val="24"/>
          <w:szCs w:val="24"/>
        </w:rPr>
        <w:t xml:space="preserve">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7947B3"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7947B3">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7" w:name="_Toc107384215"/>
      <w:r w:rsidRPr="002D45AE">
        <w:rPr>
          <w:rFonts w:asciiTheme="majorHAnsi" w:hAnsiTheme="majorHAnsi" w:cstheme="majorHAnsi"/>
        </w:rPr>
        <w:t>Storage Options</w:t>
      </w:r>
      <w:bookmarkEnd w:id="7"/>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w:t>
      </w:r>
      <w:proofErr w:type="spellStart"/>
      <w:r w:rsidR="009B4544">
        <w:rPr>
          <w:rFonts w:asciiTheme="majorHAnsi" w:eastAsia="Times New Roman" w:hAnsiTheme="majorHAnsi" w:cstheme="majorHAnsi"/>
          <w:color w:val="171717"/>
          <w:sz w:val="24"/>
          <w:szCs w:val="24"/>
        </w:rPr>
        <w:t>json</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parguet</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avro</w:t>
      </w:r>
      <w:proofErr w:type="spellEnd"/>
      <w:r w:rsidR="009B4544">
        <w:rPr>
          <w:rFonts w:asciiTheme="majorHAnsi" w:eastAsia="Times New Roman" w:hAnsiTheme="majorHAnsi" w:cstheme="majorHAnsi"/>
          <w:color w:val="171717"/>
          <w:sz w:val="24"/>
          <w:szCs w:val="24"/>
        </w:rPr>
        <w:t>,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proofErr w:type="spellStart"/>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w:t>
      </w:r>
      <w:proofErr w:type="spellEnd"/>
      <w:r>
        <w:rPr>
          <w:rFonts w:asciiTheme="majorHAnsi" w:eastAsia="Times New Roman" w:hAnsiTheme="majorHAnsi" w:cstheme="majorHAnsi"/>
          <w:color w:val="171717"/>
          <w:sz w:val="24"/>
          <w:szCs w:val="24"/>
        </w:rPr>
        <w:t>/spark/delta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8" w:name="_Toc107384216"/>
      <w:r w:rsidRPr="002D45AE">
        <w:rPr>
          <w:rStyle w:val="Heading2Char"/>
          <w:rFonts w:asciiTheme="majorHAnsi" w:hAnsiTheme="majorHAnsi" w:cstheme="majorHAnsi"/>
        </w:rPr>
        <w:t>Feature Summary</w:t>
      </w:r>
      <w:bookmarkEnd w:id="8"/>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9" w:name="_Toc107384217"/>
      <w:r w:rsidRPr="002D45AE">
        <w:rPr>
          <w:rFonts w:asciiTheme="majorHAnsi" w:hAnsiTheme="majorHAnsi" w:cstheme="majorHAnsi"/>
        </w:rPr>
        <w:lastRenderedPageBreak/>
        <w:t>Dedicated SQL Pools</w:t>
      </w:r>
      <w:bookmarkEnd w:id="9"/>
    </w:p>
    <w:p w14:paraId="137B1844" w14:textId="77777777" w:rsidR="001256C0" w:rsidRPr="002D45AE" w:rsidRDefault="001256C0" w:rsidP="001256C0">
      <w:pPr>
        <w:pStyle w:val="Heading2"/>
        <w:rPr>
          <w:rFonts w:asciiTheme="majorHAnsi" w:hAnsiTheme="majorHAnsi" w:cstheme="majorHAnsi"/>
        </w:rPr>
      </w:pPr>
      <w:bookmarkStart w:id="10" w:name="_Toc107384218"/>
      <w:r w:rsidRPr="002D45AE">
        <w:rPr>
          <w:rFonts w:asciiTheme="majorHAnsi" w:hAnsiTheme="majorHAnsi" w:cstheme="majorHAnsi"/>
        </w:rPr>
        <w:t>Architecture</w:t>
      </w:r>
      <w:bookmarkEnd w:id="10"/>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w:t>
      </w:r>
      <w:proofErr w:type="spellStart"/>
      <w:r w:rsidRPr="002D45AE">
        <w:rPr>
          <w:rFonts w:asciiTheme="majorHAnsi" w:hAnsiTheme="majorHAnsi" w:cstheme="majorHAnsi"/>
        </w:rPr>
        <w:t>MySql</w:t>
      </w:r>
      <w:proofErr w:type="spellEnd"/>
      <w:r w:rsidRPr="002D45AE">
        <w:rPr>
          <w:rFonts w:asciiTheme="majorHAnsi" w:hAnsiTheme="majorHAnsi" w:cstheme="majorHAnsi"/>
        </w:rPr>
        <w:t xml:space="preserve">, </w:t>
      </w:r>
      <w:proofErr w:type="spellStart"/>
      <w:r w:rsidRPr="002D45AE">
        <w:rPr>
          <w:rFonts w:asciiTheme="majorHAnsi" w:hAnsiTheme="majorHAnsi" w:cstheme="majorHAnsi"/>
        </w:rPr>
        <w:t>PostGress</w:t>
      </w:r>
      <w:proofErr w:type="spellEnd"/>
      <w:r w:rsidRPr="002D45AE">
        <w:rPr>
          <w:rFonts w:asciiTheme="majorHAnsi" w:hAnsiTheme="majorHAnsi" w:cstheme="majorHAnsi"/>
        </w:rPr>
        <w:t xml:space="preserve">,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1" w:name="_Toc107384219"/>
      <w:r w:rsidRPr="00A81FFA">
        <w:rPr>
          <w:rFonts w:asciiTheme="majorHAnsi" w:hAnsiTheme="majorHAnsi" w:cstheme="majorHAnsi"/>
        </w:rPr>
        <w:lastRenderedPageBreak/>
        <w:t>Scaling</w:t>
      </w:r>
      <w:bookmarkEnd w:id="11"/>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w:t>
      </w:r>
      <w:proofErr w:type="spellStart"/>
      <w:r w:rsidRPr="002D45AE">
        <w:rPr>
          <w:rFonts w:asciiTheme="majorHAnsi" w:hAnsiTheme="majorHAnsi" w:cstheme="majorHAnsi"/>
        </w:rPr>
        <w:t>vCores</w:t>
      </w:r>
      <w:proofErr w:type="spellEnd"/>
      <w:r w:rsidRPr="002D45AE">
        <w:rPr>
          <w:rFonts w:asciiTheme="majorHAnsi" w:hAnsiTheme="majorHAnsi" w:cstheme="majorHAnsi"/>
        </w:rPr>
        <w:t xml:space="preserve">, 400+ GB of RAM, and </w:t>
      </w:r>
      <w:r w:rsidR="00423B55" w:rsidRPr="002D45AE">
        <w:rPr>
          <w:rFonts w:asciiTheme="majorHAnsi" w:hAnsiTheme="majorHAnsi" w:cstheme="majorHAnsi"/>
        </w:rPr>
        <w:t xml:space="preserve">local </w:t>
      </w:r>
      <w:proofErr w:type="spellStart"/>
      <w:r w:rsidR="00320CB7" w:rsidRPr="002D45AE">
        <w:rPr>
          <w:rFonts w:asciiTheme="majorHAnsi" w:hAnsiTheme="majorHAnsi" w:cstheme="majorHAnsi"/>
        </w:rPr>
        <w:t>NVme</w:t>
      </w:r>
      <w:proofErr w:type="spellEnd"/>
      <w:r w:rsidR="00320CB7" w:rsidRPr="002D45AE">
        <w:rPr>
          <w:rFonts w:asciiTheme="majorHAnsi" w:hAnsiTheme="majorHAnsi" w:cstheme="majorHAnsi"/>
        </w:rPr>
        <w:t xml:space="preserv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2"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2"/>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3" w:name="_Toc107384221"/>
      <w:r w:rsidRPr="002D45AE">
        <w:rPr>
          <w:rFonts w:cstheme="majorHAnsi"/>
        </w:rPr>
        <w:t>Distributed Tables</w:t>
      </w:r>
      <w:bookmarkEnd w:id="13"/>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w:t>
      </w:r>
      <w:proofErr w:type="spellStart"/>
      <w:r w:rsidRPr="00267289">
        <w:rPr>
          <w:rFonts w:asciiTheme="majorHAnsi" w:hAnsiTheme="majorHAnsi" w:cstheme="majorHAnsi"/>
          <w:color w:val="000000"/>
          <w:sz w:val="19"/>
          <w:szCs w:val="19"/>
        </w:rPr>
        <w:t>dbo.FactInternetSales</w:t>
      </w:r>
      <w:proofErr w:type="spellEnd"/>
      <w:r w:rsidRPr="00267289">
        <w:rPr>
          <w:rFonts w:asciiTheme="majorHAnsi" w:hAnsiTheme="majorHAnsi" w:cstheme="majorHAnsi"/>
          <w:color w:val="000000"/>
          <w:sz w:val="19"/>
          <w:szCs w:val="19"/>
        </w:rPr>
        <w:t>');</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 xml:space="preserve">Another option is to create the view </w:t>
      </w:r>
      <w:proofErr w:type="spellStart"/>
      <w:r>
        <w:rPr>
          <w:rFonts w:asciiTheme="majorHAnsi" w:hAnsiTheme="majorHAnsi" w:cstheme="majorHAnsi"/>
          <w:color w:val="000000"/>
          <w:sz w:val="19"/>
          <w:szCs w:val="19"/>
        </w:rPr>
        <w:t>vTableSizes</w:t>
      </w:r>
      <w:proofErr w:type="spellEnd"/>
      <w:r>
        <w:rPr>
          <w:rFonts w:asciiTheme="majorHAnsi" w:hAnsiTheme="majorHAnsi" w:cstheme="majorHAnsi"/>
          <w:color w:val="000000"/>
          <w:sz w:val="19"/>
          <w:szCs w:val="19"/>
        </w:rPr>
        <w:t xml:space="preserve"> from the link:</w:t>
      </w:r>
    </w:p>
    <w:p w14:paraId="1B5BA31B" w14:textId="34069E44" w:rsidR="00344710" w:rsidRDefault="007947B3"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w:t>
      </w:r>
      <w:proofErr w:type="spellStart"/>
      <w:r w:rsidR="00815464">
        <w:rPr>
          <w:rFonts w:ascii="Consolas" w:hAnsi="Consolas" w:cs="Consolas"/>
          <w:color w:val="000000"/>
          <w:sz w:val="19"/>
          <w:szCs w:val="19"/>
        </w:rPr>
        <w:t>dbo</w:t>
      </w:r>
      <w:r w:rsidR="00815464">
        <w:rPr>
          <w:rFonts w:ascii="Consolas" w:hAnsi="Consolas" w:cs="Consolas"/>
          <w:color w:val="808080"/>
          <w:sz w:val="19"/>
          <w:szCs w:val="19"/>
        </w:rPr>
        <w:t>.</w:t>
      </w:r>
      <w:r w:rsidR="00815464">
        <w:rPr>
          <w:rFonts w:ascii="Consolas" w:hAnsi="Consolas" w:cs="Consolas"/>
          <w:color w:val="000000"/>
          <w:sz w:val="19"/>
          <w:szCs w:val="19"/>
        </w:rPr>
        <w:t>vTableSizes</w:t>
      </w:r>
      <w:proofErr w:type="spellEnd"/>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vTableSizes</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roofErr w:type="spellStart"/>
      <w:r>
        <w:rPr>
          <w:rFonts w:ascii="Consolas" w:hAnsi="Consolas" w:cs="Consolas"/>
          <w:color w:val="000000"/>
          <w:sz w:val="19"/>
          <w:szCs w:val="19"/>
        </w:rPr>
        <w:t>row_count</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row_count</w:t>
      </w:r>
      <w:proofErr w:type="spellEnd"/>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4" w:name="_Toc107384222"/>
      <w:r w:rsidRPr="002D45AE">
        <w:rPr>
          <w:rFonts w:cstheme="majorHAnsi"/>
        </w:rPr>
        <w:t>Replicated Tables</w:t>
      </w:r>
      <w:bookmarkEnd w:id="14"/>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 xml:space="preserve">s </w:t>
      </w:r>
      <w:r w:rsidR="003F59BD" w:rsidRPr="002D45AE">
        <w:rPr>
          <w:rFonts w:asciiTheme="majorHAnsi" w:hAnsiTheme="majorHAnsi" w:cstheme="majorHAnsi"/>
          <w:color w:val="0000FF"/>
          <w:sz w:val="19"/>
          <w:szCs w:val="19"/>
        </w:rPr>
        <w:t>on</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pdw_replicated_table_cache_state</w:t>
      </w:r>
      <w:proofErr w:type="spellEnd"/>
      <w:r w:rsidRPr="002D45AE">
        <w:rPr>
          <w:rFonts w:asciiTheme="majorHAnsi" w:hAnsiTheme="majorHAnsi" w:cstheme="majorHAnsi"/>
          <w:color w:val="000000"/>
          <w:sz w:val="19"/>
          <w:szCs w:val="19"/>
        </w:rPr>
        <w:t xml:space="preserv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pdw_table_distribution_properties</w:t>
      </w:r>
      <w:proofErr w:type="spellEnd"/>
      <w:r w:rsidRPr="002D45AE">
        <w:rPr>
          <w:rFonts w:asciiTheme="majorHAnsi" w:hAnsiTheme="majorHAnsi" w:cstheme="majorHAnsi"/>
          <w:color w:val="000000"/>
          <w:sz w:val="19"/>
          <w:szCs w:val="19"/>
        </w:rPr>
        <w:t xml:space="preserve">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distribution_policy_desc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NotReady</w:t>
      </w:r>
      <w:proofErr w:type="spellEnd"/>
      <w:r w:rsidRPr="002D45AE">
        <w:rPr>
          <w:rFonts w:asciiTheme="majorHAnsi" w:hAnsiTheme="majorHAnsi" w:cstheme="majorHAnsi"/>
          <w:color w:val="FF0000"/>
          <w:sz w:val="19"/>
          <w:szCs w:val="19"/>
        </w:rPr>
        <w:t>'</w:t>
      </w:r>
    </w:p>
    <w:p w14:paraId="372C6596" w14:textId="08721DF7" w:rsidR="003F59BD" w:rsidRPr="00C75C2C" w:rsidRDefault="007947B3"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60E45AB6">
            <wp:extent cx="4457700" cy="2454115"/>
            <wp:effectExtent l="0" t="0" r="0" b="381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4474340" cy="2463276"/>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7947B3"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5" w:name="_Toc107384223"/>
      <w:r w:rsidRPr="002D45AE">
        <w:rPr>
          <w:rFonts w:asciiTheme="majorHAnsi" w:hAnsiTheme="majorHAnsi" w:cstheme="majorHAnsi"/>
        </w:rPr>
        <w:lastRenderedPageBreak/>
        <w:t>Management Tools</w:t>
      </w:r>
      <w:bookmarkEnd w:id="15"/>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16"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16"/>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17" w:name="_Toc107384225"/>
      <w:r w:rsidRPr="002D45AE">
        <w:rPr>
          <w:rFonts w:asciiTheme="majorHAnsi" w:hAnsiTheme="majorHAnsi" w:cstheme="majorHAnsi"/>
        </w:rPr>
        <w:t>Where the data comes from.</w:t>
      </w:r>
      <w:bookmarkEnd w:id="17"/>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proofErr w:type="spellStart"/>
      <w:r w:rsidR="00ED7403" w:rsidRPr="002D45AE">
        <w:rPr>
          <w:rFonts w:asciiTheme="majorHAnsi" w:hAnsiTheme="majorHAnsi" w:cstheme="majorHAnsi"/>
        </w:rPr>
        <w:t>AzCopy</w:t>
      </w:r>
      <w:proofErr w:type="spellEnd"/>
      <w:r w:rsidR="00ED7403" w:rsidRPr="002D45AE">
        <w:rPr>
          <w:rFonts w:asciiTheme="majorHAnsi" w:hAnsiTheme="majorHAnsi" w:cstheme="majorHAnsi"/>
        </w:rPr>
        <w:t xml:space="preserve">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7947B3" w:rsidP="008121E7">
      <w:pPr>
        <w:pStyle w:val="NormalWeb"/>
        <w:ind w:left="720"/>
        <w:rPr>
          <w:rStyle w:val="Strong"/>
          <w:rFonts w:asciiTheme="majorHAnsi" w:hAnsiTheme="majorHAnsi" w:cstheme="majorHAnsi"/>
          <w:sz w:val="36"/>
          <w:szCs w:val="36"/>
        </w:rPr>
      </w:pPr>
      <w:hyperlink r:id="rId42"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18"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18"/>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19" w:name="_Toc107384227"/>
      <w:r w:rsidRPr="002D45AE">
        <w:rPr>
          <w:rFonts w:cstheme="majorHAnsi"/>
        </w:rPr>
        <w:t>Row Stores</w:t>
      </w:r>
      <w:bookmarkEnd w:id="19"/>
    </w:p>
    <w:p w14:paraId="0BB6F385" w14:textId="661A1F43"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w:t>
      </w:r>
      <w:r w:rsidR="007E5591">
        <w:rPr>
          <w:rFonts w:asciiTheme="majorHAnsi" w:hAnsiTheme="majorHAnsi" w:cstheme="majorHAnsi"/>
        </w:rPr>
        <w:t xml:space="preserve">contains </w:t>
      </w:r>
      <w:r w:rsidR="003D7B67" w:rsidRPr="002D45AE">
        <w:rPr>
          <w:rFonts w:asciiTheme="majorHAnsi" w:hAnsiTheme="majorHAnsi" w:cstheme="majorHAnsi"/>
        </w:rPr>
        <w:t>all columns</w:t>
      </w:r>
      <w:r w:rsidR="007E5591">
        <w:rPr>
          <w:rFonts w:asciiTheme="majorHAnsi" w:hAnsiTheme="majorHAnsi" w:cstheme="majorHAnsi"/>
        </w:rPr>
        <w:t xml:space="preserve"> </w:t>
      </w:r>
      <w:r w:rsidR="00D6271D">
        <w:rPr>
          <w:rFonts w:asciiTheme="majorHAnsi" w:hAnsiTheme="majorHAnsi" w:cstheme="majorHAnsi"/>
        </w:rPr>
        <w:t>of a record, and may contain multiple records depending on size</w:t>
      </w:r>
      <w:r w:rsidR="003D7B67" w:rsidRPr="002D45AE">
        <w:rPr>
          <w:rFonts w:asciiTheme="majorHAnsi" w:hAnsiTheme="majorHAnsi" w:cstheme="majorHAnsi"/>
        </w:rPr>
        <w:t xml:space="preserv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773E52">
        <w:rPr>
          <w:rFonts w:asciiTheme="majorHAnsi" w:hAnsiTheme="majorHAnsi" w:cstheme="majorHAnsi"/>
        </w:rPr>
        <w:t xml:space="preserve"> or blob</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w:t>
      </w:r>
      <w:r w:rsidR="00773E52">
        <w:rPr>
          <w:rFonts w:asciiTheme="majorHAnsi" w:hAnsiTheme="majorHAnsi" w:cstheme="majorHAnsi"/>
        </w:rPr>
        <w:t xml:space="preserve">the entire pages with all columns in them </w:t>
      </w:r>
      <w:r w:rsidR="006E0240" w:rsidRPr="002D45AE">
        <w:rPr>
          <w:rFonts w:asciiTheme="majorHAnsi" w:hAnsiTheme="majorHAnsi" w:cstheme="majorHAnsi"/>
        </w:rPr>
        <w:t xml:space="preserve">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1F70C7E2" w14:textId="77777777" w:rsidR="00FA74F2" w:rsidRDefault="005D473E" w:rsidP="00FA74F2">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387C9BC6" w:rsidR="004F3537" w:rsidRPr="002D45AE" w:rsidRDefault="004F3537" w:rsidP="00FA74F2">
      <w:pPr>
        <w:pStyle w:val="NormalWeb"/>
        <w:ind w:left="1440"/>
        <w:rPr>
          <w:rFonts w:asciiTheme="majorHAnsi" w:hAnsiTheme="majorHAnsi" w:cstheme="majorHAnsi"/>
          <w:color w:val="000000"/>
          <w:sz w:val="19"/>
          <w:szCs w:val="19"/>
        </w:rPr>
      </w:pPr>
      <w:r w:rsidRPr="002D45AE">
        <w:rPr>
          <w:rFonts w:asciiTheme="majorHAnsi" w:hAnsiTheme="majorHAnsi" w:cstheme="majorHAnsi"/>
        </w:rPr>
        <w:t>Example to create a heap:</w:t>
      </w:r>
      <w:r w:rsidRPr="002D45AE">
        <w:rPr>
          <w:rFonts w:asciiTheme="majorHAnsi" w:hAnsiTheme="majorHAnsi" w:cstheme="majorHAnsi"/>
        </w:rPr>
        <w:br/>
      </w: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myTable</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id </w:t>
      </w:r>
      <w:r w:rsidRPr="002D45AE">
        <w:rPr>
          <w:rFonts w:asciiTheme="majorHAnsi" w:hAnsiTheme="majorHAnsi" w:cstheme="majorHAnsi"/>
          <w:color w:val="0000FF"/>
          <w:sz w:val="19"/>
          <w:szCs w:val="19"/>
        </w:rPr>
        <w:t>int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NULL,</w:t>
      </w:r>
      <w:r w:rsidRPr="002D45AE">
        <w:rPr>
          <w:rFonts w:asciiTheme="majorHAnsi" w:hAnsiTheme="majorHAnsi" w:cstheme="majorHAnsi"/>
          <w:color w:val="000000"/>
          <w:sz w:val="19"/>
          <w:szCs w:val="19"/>
        </w:rPr>
        <w:t xml:space="preserve">  name </w:t>
      </w:r>
      <w:r w:rsidRPr="002D45AE">
        <w:rPr>
          <w:rFonts w:asciiTheme="majorHAnsi" w:hAnsiTheme="majorHAnsi" w:cstheme="majorHAnsi"/>
          <w:color w:val="0000FF"/>
          <w:sz w:val="19"/>
          <w:szCs w:val="19"/>
        </w:rPr>
        <w:t>varchar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HEAP </w:t>
      </w:r>
      <w:r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w:t>
      </w:r>
      <w:proofErr w:type="spellStart"/>
      <w:r w:rsidR="002E40E7" w:rsidRPr="002D45AE">
        <w:rPr>
          <w:rFonts w:asciiTheme="majorHAnsi" w:hAnsiTheme="majorHAnsi" w:cstheme="majorHAnsi"/>
        </w:rPr>
        <w:t>pkzip</w:t>
      </w:r>
      <w:proofErr w:type="spellEnd"/>
      <w:r w:rsidR="002E40E7" w:rsidRPr="002D45AE">
        <w:rPr>
          <w:rFonts w:asciiTheme="majorHAnsi" w:hAnsiTheme="majorHAnsi" w:cstheme="majorHAnsi"/>
        </w:rPr>
        <w:t xml:space="preserve">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261EECB8"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w:t>
      </w:r>
      <w:proofErr w:type="spellStart"/>
      <w:r w:rsidR="002F349E" w:rsidRPr="002D45AE">
        <w:rPr>
          <w:rFonts w:asciiTheme="majorHAnsi" w:hAnsiTheme="majorHAnsi" w:cstheme="majorHAnsi"/>
        </w:rPr>
        <w:t>btrees</w:t>
      </w:r>
      <w:proofErr w:type="spellEnd"/>
      <w:r w:rsidR="002F349E" w:rsidRPr="002D45AE">
        <w:rPr>
          <w:rFonts w:asciiTheme="majorHAnsi" w:hAnsiTheme="majorHAnsi" w:cstheme="majorHAnsi"/>
        </w:rPr>
        <w:t xml:space="preserve">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myTable</w:t>
      </w:r>
      <w:proofErr w:type="spellEnd"/>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zipCode</w:t>
      </w:r>
      <w:proofErr w:type="spellEnd"/>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lastRenderedPageBreak/>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zipCodeIndex</w:t>
      </w:r>
      <w:proofErr w:type="spellEnd"/>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myTable</w:t>
      </w:r>
      <w:proofErr w:type="spellEnd"/>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proofErr w:type="spellStart"/>
      <w:r w:rsidR="003A3EA4" w:rsidRPr="002D45AE">
        <w:rPr>
          <w:rFonts w:asciiTheme="majorHAnsi" w:hAnsiTheme="majorHAnsi" w:cstheme="majorHAnsi"/>
          <w:color w:val="000000"/>
          <w:sz w:val="19"/>
          <w:szCs w:val="19"/>
        </w:rPr>
        <w:t>zipCode</w:t>
      </w:r>
      <w:proofErr w:type="spellEnd"/>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4) Avoid using variable length columns (</w:t>
      </w:r>
      <w:proofErr w:type="spellStart"/>
      <w:r w:rsidRPr="002D45AE">
        <w:rPr>
          <w:rFonts w:asciiTheme="majorHAnsi" w:hAnsiTheme="majorHAnsi" w:cstheme="majorHAnsi"/>
        </w:rPr>
        <w:t>var_anything</w:t>
      </w:r>
      <w:proofErr w:type="spellEnd"/>
      <w:r w:rsidRPr="002D45AE">
        <w:rPr>
          <w:rFonts w:asciiTheme="majorHAnsi" w:hAnsiTheme="majorHAnsi" w:cstheme="majorHAnsi"/>
        </w:rPr>
        <w:t xml:space="preserve">)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5) Guids are fixed length and don't need collation, so they are a "happy medium". The problem with guids is that they are not sequential, you never know where in the btree your record will land, leading to high fragmentation. Assume your PK is on a </w:t>
      </w:r>
      <w:proofErr w:type="spellStart"/>
      <w:r w:rsidRPr="002D45AE">
        <w:rPr>
          <w:rFonts w:asciiTheme="majorHAnsi" w:hAnsiTheme="majorHAnsi" w:cstheme="majorHAnsi"/>
        </w:rPr>
        <w:t>guid</w:t>
      </w:r>
      <w:proofErr w:type="spellEnd"/>
      <w:r w:rsidRPr="002D45AE">
        <w:rPr>
          <w:rFonts w:asciiTheme="majorHAnsi" w:hAnsiTheme="majorHAnsi" w:cstheme="majorHAnsi"/>
        </w:rPr>
        <w:t>,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60B31FDC"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lastRenderedPageBreak/>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0" w:name="_Toc107384228"/>
      <w:r w:rsidRPr="002D45AE">
        <w:rPr>
          <w:rFonts w:cstheme="majorHAnsi"/>
        </w:rPr>
        <w:t>Column Stores</w:t>
      </w:r>
      <w:bookmarkEnd w:id="20"/>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lastRenderedPageBreak/>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lastRenderedPageBreak/>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7947B3"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1" w:name="_Toc107384229"/>
      <w:r w:rsidRPr="002D45AE">
        <w:rPr>
          <w:rFonts w:asciiTheme="majorHAnsi" w:hAnsiTheme="majorHAnsi" w:cstheme="majorHAnsi"/>
        </w:rPr>
        <w:t>The distribution strategy of the target table.</w:t>
      </w:r>
      <w:bookmarkEnd w:id="21"/>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2"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2"/>
    </w:p>
    <w:p w14:paraId="423B265B" w14:textId="08F99EBD" w:rsidR="00714D09" w:rsidRPr="002D45AE" w:rsidRDefault="00D9221E" w:rsidP="009779FB">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C37194">
        <w:rPr>
          <w:rFonts w:asciiTheme="majorHAnsi" w:hAnsiTheme="majorHAnsi" w:cstheme="majorHAnsi"/>
          <w:color w:val="171717"/>
        </w:rPr>
        <w:t>.</w:t>
      </w:r>
      <w:r w:rsidR="009F70B3" w:rsidRPr="002D45AE">
        <w:rPr>
          <w:rFonts w:asciiTheme="majorHAnsi" w:hAnsiTheme="majorHAnsi" w:cstheme="majorHAnsi"/>
          <w:color w:val="171717"/>
        </w:rPr>
        <w:t xml:space="preserve"> </w:t>
      </w:r>
      <w:r w:rsidR="003F0439" w:rsidRPr="002D45AE">
        <w:rPr>
          <w:rFonts w:asciiTheme="majorHAnsi" w:hAnsiTheme="majorHAnsi" w:cstheme="majorHAnsi"/>
          <w:color w:val="171717"/>
        </w:rPr>
        <w:t>BULK INSERT</w:t>
      </w:r>
      <w:r w:rsidR="00C37194">
        <w:rPr>
          <w:rFonts w:asciiTheme="majorHAnsi" w:hAnsiTheme="majorHAnsi" w:cstheme="majorHAnsi"/>
          <w:color w:val="171717"/>
        </w:rPr>
        <w:t xml:space="preserve"> is usually faster for small tables</w:t>
      </w:r>
      <w:r w:rsidR="003F0439" w:rsidRPr="002D45AE">
        <w:rPr>
          <w:rFonts w:asciiTheme="majorHAnsi" w:hAnsiTheme="majorHAnsi" w:cstheme="majorHAnsi"/>
          <w:color w:val="171717"/>
        </w:rPr>
        <w:t xml:space="preserve">, </w:t>
      </w:r>
      <w:r w:rsidR="00965EEE">
        <w:rPr>
          <w:rFonts w:asciiTheme="majorHAnsi" w:hAnsiTheme="majorHAnsi" w:cstheme="majorHAnsi"/>
          <w:color w:val="171717"/>
        </w:rPr>
        <w:t xml:space="preserve">while </w:t>
      </w:r>
      <w:r w:rsidR="008575FA" w:rsidRPr="002D45AE">
        <w:rPr>
          <w:rFonts w:asciiTheme="majorHAnsi" w:hAnsiTheme="majorHAnsi" w:cstheme="majorHAnsi"/>
          <w:color w:val="171717"/>
        </w:rPr>
        <w:t xml:space="preserve">COPY and POLYBASE </w:t>
      </w:r>
      <w:r w:rsidR="00965EEE">
        <w:rPr>
          <w:rFonts w:asciiTheme="majorHAnsi" w:hAnsiTheme="majorHAnsi" w:cstheme="majorHAnsi"/>
          <w:color w:val="171717"/>
        </w:rPr>
        <w:t>are faster for large tables with dozens of millions of rows</w:t>
      </w:r>
      <w:r w:rsidR="00582B17">
        <w:rPr>
          <w:rFonts w:asciiTheme="majorHAnsi" w:hAnsiTheme="majorHAnsi" w:cstheme="majorHAnsi"/>
          <w:color w:val="171717"/>
        </w:rPr>
        <w:t xml:space="preserve"> and over</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r w:rsidR="00582B17">
        <w:rPr>
          <w:rFonts w:asciiTheme="majorHAnsi" w:hAnsiTheme="majorHAnsi" w:cstheme="majorHAnsi"/>
          <w:color w:val="171717"/>
        </w:rPr>
        <w:t>Copy and Polybase can be slower for small tables because they require an overhead of saving data to storage accounts first.</w:t>
      </w:r>
      <w:r w:rsidR="009779FB">
        <w:rPr>
          <w:rFonts w:asciiTheme="majorHAnsi" w:hAnsiTheme="majorHAnsi" w:cstheme="majorHAnsi"/>
          <w:color w:val="171717"/>
        </w:rPr>
        <w:t xml:space="preserve"> </w:t>
      </w:r>
      <w:r w:rsidR="00E3287B" w:rsidRPr="002D45AE">
        <w:rPr>
          <w:rFonts w:asciiTheme="majorHAnsi" w:hAnsiTheme="majorHAnsi" w:cstheme="majorHAnsi"/>
          <w:color w:val="171717"/>
        </w:rPr>
        <w:t>Polybase</w:t>
      </w:r>
      <w:r w:rsidR="009779FB">
        <w:rPr>
          <w:rFonts w:asciiTheme="majorHAnsi" w:hAnsiTheme="majorHAnsi" w:cstheme="majorHAnsi"/>
          <w:color w:val="171717"/>
        </w:rPr>
        <w:t xml:space="preserve"> and COPY</w:t>
      </w:r>
      <w:r w:rsidR="00E3287B" w:rsidRPr="002D45AE">
        <w:rPr>
          <w:rFonts w:asciiTheme="majorHAnsi" w:hAnsiTheme="majorHAnsi" w:cstheme="majorHAnsi"/>
          <w:color w:val="171717"/>
        </w:rPr>
        <w:t xml:space="preserve"> </w:t>
      </w:r>
      <w:r w:rsidR="009779FB">
        <w:rPr>
          <w:rFonts w:asciiTheme="majorHAnsi" w:hAnsiTheme="majorHAnsi" w:cstheme="majorHAnsi"/>
          <w:color w:val="171717"/>
        </w:rPr>
        <w:t xml:space="preserve">also </w:t>
      </w:r>
      <w:r w:rsidR="00E3287B" w:rsidRPr="002D45AE">
        <w:rPr>
          <w:rFonts w:asciiTheme="majorHAnsi" w:hAnsiTheme="majorHAnsi" w:cstheme="majorHAnsi"/>
          <w:color w:val="171717"/>
        </w:rPr>
        <w:t>ha</w:t>
      </w:r>
      <w:r w:rsidR="009779FB">
        <w:rPr>
          <w:rFonts w:asciiTheme="majorHAnsi" w:hAnsiTheme="majorHAnsi" w:cstheme="majorHAnsi"/>
          <w:color w:val="171717"/>
        </w:rPr>
        <w:t>ve</w:t>
      </w:r>
      <w:r w:rsidR="00E3287B" w:rsidRPr="002D45AE">
        <w:rPr>
          <w:rFonts w:asciiTheme="majorHAnsi" w:hAnsiTheme="majorHAnsi" w:cstheme="majorHAnsi"/>
          <w:color w:val="171717"/>
        </w:rPr>
        <w:t xml:space="preserve">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lastRenderedPageBreak/>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3834038" cy="2094794"/>
                    </a:xfrm>
                    <a:prstGeom prst="rect">
                      <a:avLst/>
                    </a:prstGeom>
                  </pic:spPr>
                </pic:pic>
              </a:graphicData>
            </a:graphic>
          </wp:inline>
        </w:drawing>
      </w:r>
    </w:p>
    <w:p w14:paraId="2C9A51D5" w14:textId="77777777" w:rsidR="00FC6F18" w:rsidRDefault="00FC6F18" w:rsidP="00714D09">
      <w:pPr>
        <w:pStyle w:val="NormalWeb"/>
        <w:shd w:val="clear" w:color="auto" w:fill="FFFFFF"/>
        <w:ind w:left="720"/>
        <w:rPr>
          <w:rFonts w:asciiTheme="majorHAnsi" w:hAnsiTheme="majorHAnsi" w:cstheme="majorHAnsi"/>
          <w:color w:val="171717"/>
        </w:rPr>
      </w:pPr>
    </w:p>
    <w:p w14:paraId="6A4D95AC" w14:textId="379D678D"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lastRenderedPageBreak/>
        <w:t>There are multiple ways to leverage Polybase:</w:t>
      </w:r>
    </w:p>
    <w:p w14:paraId="68A3C07E" w14:textId="77777777" w:rsidR="00714D09" w:rsidRPr="002D45AE" w:rsidRDefault="007947B3"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6D1C7E75" w14:textId="7AA5A469" w:rsidR="00714D09" w:rsidRPr="002D45AE" w:rsidRDefault="007947B3"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714D09" w:rsidRPr="002D45AE">
          <w:rPr>
            <w:rStyle w:val="Hyperlink"/>
            <w:rFonts w:asciiTheme="majorHAnsi" w:hAnsiTheme="majorHAnsi" w:cstheme="majorHAnsi"/>
            <w:sz w:val="24"/>
            <w:szCs w:val="24"/>
          </w:rPr>
          <w:t>PolyBase and COPY statement with Azure Data Factory (ADF)</w:t>
        </w:r>
      </w:hyperlink>
      <w:r w:rsidR="00714D09" w:rsidRPr="002D45AE">
        <w:rPr>
          <w:rFonts w:asciiTheme="majorHAnsi" w:hAnsiTheme="majorHAnsi" w:cstheme="majorHAnsi"/>
          <w:color w:val="171717"/>
          <w:sz w:val="24"/>
          <w:szCs w:val="24"/>
        </w:rPr>
        <w:t> </w:t>
      </w:r>
    </w:p>
    <w:p w14:paraId="792C42CA" w14:textId="53A604AA" w:rsidR="00714D09" w:rsidRPr="002D45AE" w:rsidRDefault="007947B3"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7947B3"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 xml:space="preserve">transfers data from a table to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and/or writes data from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A823F69"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w:t>
      </w:r>
      <w:r w:rsidR="00F14AB4">
        <w:rPr>
          <w:rFonts w:asciiTheme="majorHAnsi" w:hAnsiTheme="majorHAnsi" w:cstheme="majorHAnsi"/>
          <w:color w:val="171717"/>
          <w:sz w:val="24"/>
          <w:szCs w:val="24"/>
        </w:rPr>
        <w:t xml:space="preserve">for large tables </w:t>
      </w:r>
      <w:r w:rsidR="003873FA" w:rsidRPr="002D45AE">
        <w:rPr>
          <w:rFonts w:asciiTheme="majorHAnsi" w:hAnsiTheme="majorHAnsi" w:cstheme="majorHAnsi"/>
          <w:color w:val="171717"/>
          <w:sz w:val="24"/>
          <w:szCs w:val="24"/>
        </w:rPr>
        <w:t>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Col_one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myStringDefault</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Col_two</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D2179E" w:rsidRDefault="00E60799"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D2179E">
        <w:rPr>
          <w:rFonts w:asciiTheme="majorHAnsi" w:hAnsiTheme="majorHAnsi" w:cstheme="majorHAnsi"/>
          <w:b/>
          <w:bCs/>
        </w:rPr>
        <w:t>When</w:t>
      </w:r>
      <w:r w:rsidR="00244F27" w:rsidRPr="00D2179E">
        <w:rPr>
          <w:rFonts w:asciiTheme="majorHAnsi" w:hAnsiTheme="majorHAnsi" w:cstheme="majorHAnsi"/>
          <w:b/>
          <w:bCs/>
        </w:rPr>
        <w:t xml:space="preserve"> using BULK INSERT or BULK COPY </w:t>
      </w:r>
      <w:r w:rsidR="0043061C" w:rsidRPr="00D2179E">
        <w:rPr>
          <w:rFonts w:asciiTheme="majorHAnsi" w:hAnsiTheme="majorHAnsi" w:cstheme="majorHAnsi"/>
          <w:b/>
          <w:bCs/>
        </w:rPr>
        <w:t>change the</w:t>
      </w:r>
      <w:r w:rsidR="00244F27" w:rsidRPr="00D2179E">
        <w:rPr>
          <w:rFonts w:asciiTheme="majorHAnsi" w:hAnsiTheme="majorHAnsi" w:cstheme="majorHAnsi"/>
          <w:b/>
          <w:bCs/>
        </w:rPr>
        <w:t xml:space="preserve"> </w:t>
      </w:r>
      <w:proofErr w:type="spellStart"/>
      <w:r w:rsidR="00244F27" w:rsidRPr="00D2179E">
        <w:rPr>
          <w:rFonts w:asciiTheme="majorHAnsi" w:hAnsiTheme="majorHAnsi" w:cstheme="majorHAnsi"/>
          <w:b/>
          <w:bCs/>
        </w:rPr>
        <w:t>batch_size</w:t>
      </w:r>
      <w:proofErr w:type="spellEnd"/>
      <w:r w:rsidR="00244F27" w:rsidRPr="00D2179E">
        <w:rPr>
          <w:rFonts w:asciiTheme="majorHAnsi" w:hAnsiTheme="majorHAnsi" w:cstheme="majorHAnsi"/>
          <w:b/>
          <w:bCs/>
        </w:rPr>
        <w:t xml:space="preserv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3" w:name="_Toc107384231"/>
      <w:r w:rsidRPr="002D45AE">
        <w:rPr>
          <w:rFonts w:asciiTheme="majorHAnsi" w:hAnsiTheme="majorHAnsi" w:cstheme="majorHAnsi"/>
        </w:rPr>
        <w:lastRenderedPageBreak/>
        <w:t>Whether the operation is minimally or fully logged.</w:t>
      </w:r>
      <w:bookmarkEnd w:id="23"/>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 xml:space="preserve">reate table </w:t>
      </w:r>
      <w:proofErr w:type="spellStart"/>
      <w:r w:rsidR="00C01CC2" w:rsidRPr="002D45AE">
        <w:rPr>
          <w:rFonts w:asciiTheme="majorHAnsi" w:hAnsiTheme="majorHAnsi" w:cstheme="majorHAnsi"/>
        </w:rPr>
        <w:t>My</w:t>
      </w:r>
      <w:r w:rsidR="008B748D" w:rsidRPr="002D45AE">
        <w:rPr>
          <w:rFonts w:asciiTheme="majorHAnsi" w:hAnsiTheme="majorHAnsi" w:cstheme="majorHAnsi"/>
        </w:rPr>
        <w:t>Internal</w:t>
      </w:r>
      <w:r w:rsidR="00C01CC2" w:rsidRPr="002D45AE">
        <w:rPr>
          <w:rFonts w:asciiTheme="majorHAnsi" w:hAnsiTheme="majorHAnsi" w:cstheme="majorHAnsi"/>
        </w:rPr>
        <w:t>Table</w:t>
      </w:r>
      <w:proofErr w:type="spellEnd"/>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 xml:space="preserve">Select * from </w:t>
      </w:r>
      <w:proofErr w:type="spellStart"/>
      <w:r w:rsidR="008B748D" w:rsidRPr="002D45AE">
        <w:rPr>
          <w:rFonts w:asciiTheme="majorHAnsi" w:hAnsiTheme="majorHAnsi" w:cstheme="majorHAnsi"/>
        </w:rPr>
        <w:t>My</w:t>
      </w:r>
      <w:r w:rsidRPr="002D45AE">
        <w:rPr>
          <w:rFonts w:asciiTheme="majorHAnsi" w:hAnsiTheme="majorHAnsi" w:cstheme="majorHAnsi"/>
        </w:rPr>
        <w:t>ExternalTable</w:t>
      </w:r>
      <w:proofErr w:type="spellEnd"/>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w:t>
      </w:r>
      <w:proofErr w:type="spellStart"/>
      <w:r w:rsidRPr="002D45AE">
        <w:rPr>
          <w:rFonts w:asciiTheme="majorHAnsi" w:hAnsiTheme="majorHAnsi" w:cstheme="majorHAnsi"/>
        </w:rPr>
        <w:t>MyInternalTable</w:t>
      </w:r>
      <w:proofErr w:type="spellEnd"/>
      <w:r w:rsidRPr="002D45AE">
        <w:rPr>
          <w:rFonts w:asciiTheme="majorHAnsi" w:hAnsiTheme="majorHAnsi" w:cstheme="majorHAnsi"/>
        </w:rPr>
        <w:t xml:space="preserve"> </w:t>
      </w:r>
      <w:r w:rsidRPr="002D45AE">
        <w:rPr>
          <w:rFonts w:asciiTheme="majorHAnsi" w:hAnsiTheme="majorHAnsi" w:cstheme="majorHAnsi"/>
        </w:rPr>
        <w:br/>
        <w:t xml:space="preserve">Select * from </w:t>
      </w:r>
      <w:proofErr w:type="spellStart"/>
      <w:r w:rsidRPr="002D45AE">
        <w:rPr>
          <w:rFonts w:asciiTheme="majorHAnsi" w:hAnsiTheme="majorHAnsi" w:cstheme="majorHAnsi"/>
        </w:rPr>
        <w:t>MyExternalTable</w:t>
      </w:r>
      <w:proofErr w:type="spellEnd"/>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5"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4"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4"/>
    </w:p>
    <w:p w14:paraId="5EBC15A8" w14:textId="449E5581" w:rsidR="003E632B" w:rsidRDefault="00683F68" w:rsidP="000C2436">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w:t>
      </w:r>
      <w:r w:rsidR="004747B5" w:rsidRPr="002D45AE">
        <w:rPr>
          <w:rFonts w:asciiTheme="majorHAnsi" w:hAnsiTheme="majorHAnsi" w:cstheme="majorHAnsi"/>
        </w:rPr>
        <w:t>are</w:t>
      </w:r>
      <w:r w:rsidR="00024A97" w:rsidRPr="002D45AE">
        <w:rPr>
          <w:rFonts w:asciiTheme="majorHAnsi" w:hAnsiTheme="majorHAnsi" w:cstheme="majorHAnsi"/>
        </w:rPr>
        <w:t xml:space="preserve">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p>
    <w:p w14:paraId="1D09E3DE" w14:textId="3C8A5C0E" w:rsidR="003E632B" w:rsidRDefault="003E632B" w:rsidP="000C2436">
      <w:pPr>
        <w:pStyle w:val="NormalWeb"/>
        <w:ind w:left="720"/>
        <w:rPr>
          <w:rFonts w:asciiTheme="majorHAnsi" w:hAnsiTheme="majorHAnsi" w:cstheme="majorHAnsi"/>
        </w:rPr>
      </w:pPr>
      <w:r>
        <w:rPr>
          <w:rFonts w:asciiTheme="majorHAnsi" w:hAnsiTheme="majorHAnsi" w:cstheme="majorHAnsi"/>
        </w:rPr>
        <w:t xml:space="preserve">The overview page of the dedicated pool in the azure portal </w:t>
      </w:r>
      <w:r w:rsidR="00526807">
        <w:rPr>
          <w:rFonts w:asciiTheme="majorHAnsi" w:hAnsiTheme="majorHAnsi" w:cstheme="majorHAnsi"/>
        </w:rPr>
        <w:t>contains</w:t>
      </w:r>
      <w:r>
        <w:rPr>
          <w:rFonts w:asciiTheme="majorHAnsi" w:hAnsiTheme="majorHAnsi" w:cstheme="majorHAnsi"/>
        </w:rPr>
        <w:t xml:space="preserve"> 2 very important graphs</w:t>
      </w:r>
      <w:r w:rsidR="00E82C0E">
        <w:rPr>
          <w:rFonts w:asciiTheme="majorHAnsi" w:hAnsiTheme="majorHAnsi" w:cstheme="majorHAnsi"/>
        </w:rPr>
        <w:t>: DWU usage and Active and queued queries.</w:t>
      </w:r>
    </w:p>
    <w:p w14:paraId="7D1E7D3C" w14:textId="77777777" w:rsidR="003E632B" w:rsidRDefault="003E632B" w:rsidP="000C2436">
      <w:pPr>
        <w:pStyle w:val="NormalWeb"/>
        <w:ind w:left="720"/>
        <w:rPr>
          <w:rFonts w:asciiTheme="majorHAnsi" w:hAnsiTheme="majorHAnsi" w:cstheme="majorHAnsi"/>
        </w:rPr>
      </w:pPr>
      <w:r w:rsidRPr="003E632B">
        <w:rPr>
          <w:rFonts w:asciiTheme="majorHAnsi" w:hAnsiTheme="majorHAnsi" w:cstheme="majorHAnsi"/>
          <w:noProof/>
        </w:rPr>
        <w:drawing>
          <wp:inline distT="0" distB="0" distL="0" distR="0" wp14:anchorId="731082A4" wp14:editId="46167F38">
            <wp:extent cx="5943600" cy="1766570"/>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6"/>
                    <a:stretch>
                      <a:fillRect/>
                    </a:stretch>
                  </pic:blipFill>
                  <pic:spPr>
                    <a:xfrm>
                      <a:off x="0" y="0"/>
                      <a:ext cx="5943600" cy="1766570"/>
                    </a:xfrm>
                    <a:prstGeom prst="rect">
                      <a:avLst/>
                    </a:prstGeom>
                  </pic:spPr>
                </pic:pic>
              </a:graphicData>
            </a:graphic>
          </wp:inline>
        </w:drawing>
      </w:r>
    </w:p>
    <w:p w14:paraId="005D8AB2" w14:textId="145E94E4" w:rsidR="00FC7D7D" w:rsidRDefault="00721246" w:rsidP="000C2436">
      <w:pPr>
        <w:pStyle w:val="NormalWeb"/>
        <w:ind w:left="720"/>
        <w:rPr>
          <w:rFonts w:asciiTheme="majorHAnsi" w:hAnsiTheme="majorHAnsi" w:cstheme="majorHAnsi"/>
        </w:rPr>
      </w:pPr>
      <w:r>
        <w:rPr>
          <w:rFonts w:asciiTheme="majorHAnsi" w:hAnsiTheme="majorHAnsi" w:cstheme="majorHAnsi"/>
        </w:rPr>
        <w:lastRenderedPageBreak/>
        <w:t>The graph on the left relates to resource utilization</w:t>
      </w:r>
      <w:r w:rsidR="00D27C4D">
        <w:rPr>
          <w:rFonts w:asciiTheme="majorHAnsi" w:hAnsiTheme="majorHAnsi" w:cstheme="majorHAnsi"/>
        </w:rPr>
        <w:t xml:space="preserve">. The blue line </w:t>
      </w:r>
      <w:r w:rsidR="00526807">
        <w:rPr>
          <w:rFonts w:asciiTheme="majorHAnsi" w:hAnsiTheme="majorHAnsi" w:cstheme="majorHAnsi"/>
        </w:rPr>
        <w:t>shows</w:t>
      </w:r>
      <w:r w:rsidR="00D27C4D">
        <w:rPr>
          <w:rFonts w:asciiTheme="majorHAnsi" w:hAnsiTheme="majorHAnsi" w:cstheme="majorHAnsi"/>
        </w:rPr>
        <w:t xml:space="preserve"> the cluster size, and the orange line </w:t>
      </w:r>
      <w:r w:rsidR="00526807">
        <w:rPr>
          <w:rFonts w:asciiTheme="majorHAnsi" w:hAnsiTheme="majorHAnsi" w:cstheme="majorHAnsi"/>
        </w:rPr>
        <w:t>shows</w:t>
      </w:r>
      <w:r w:rsidR="00D27C4D">
        <w:rPr>
          <w:rFonts w:asciiTheme="majorHAnsi" w:hAnsiTheme="majorHAnsi" w:cstheme="majorHAnsi"/>
        </w:rPr>
        <w:t xml:space="preserve"> utilization. If the orange line is </w:t>
      </w:r>
      <w:r w:rsidR="00FC7D7D">
        <w:rPr>
          <w:rFonts w:asciiTheme="majorHAnsi" w:hAnsiTheme="majorHAnsi" w:cstheme="majorHAnsi"/>
        </w:rPr>
        <w:t xml:space="preserve">flattening at the </w:t>
      </w:r>
      <w:r w:rsidR="00526807">
        <w:rPr>
          <w:rFonts w:asciiTheme="majorHAnsi" w:hAnsiTheme="majorHAnsi" w:cstheme="majorHAnsi"/>
        </w:rPr>
        <w:t>top,</w:t>
      </w:r>
      <w:r w:rsidR="00FC7D7D">
        <w:rPr>
          <w:rFonts w:asciiTheme="majorHAnsi" w:hAnsiTheme="majorHAnsi" w:cstheme="majorHAnsi"/>
        </w:rPr>
        <w:t xml:space="preserve"> it means </w:t>
      </w:r>
      <w:r w:rsidR="00757249">
        <w:rPr>
          <w:rFonts w:asciiTheme="majorHAnsi" w:hAnsiTheme="majorHAnsi" w:cstheme="majorHAnsi"/>
        </w:rPr>
        <w:t xml:space="preserve">you are reaching max capacity and </w:t>
      </w:r>
      <w:r w:rsidR="00FC7D7D">
        <w:rPr>
          <w:rFonts w:asciiTheme="majorHAnsi" w:hAnsiTheme="majorHAnsi" w:cstheme="majorHAnsi"/>
        </w:rPr>
        <w:t>you can benefit from scaling the cluster up.</w:t>
      </w:r>
    </w:p>
    <w:p w14:paraId="6C07F2A5" w14:textId="4DDD8ACA" w:rsidR="001539A0" w:rsidRPr="002D45AE" w:rsidRDefault="00FC7D7D" w:rsidP="000C2436">
      <w:pPr>
        <w:pStyle w:val="NormalWeb"/>
        <w:ind w:left="720"/>
        <w:rPr>
          <w:rFonts w:asciiTheme="majorHAnsi" w:hAnsiTheme="majorHAnsi" w:cstheme="majorHAnsi"/>
        </w:rPr>
      </w:pPr>
      <w:r>
        <w:rPr>
          <w:rFonts w:asciiTheme="majorHAnsi" w:hAnsiTheme="majorHAnsi" w:cstheme="majorHAnsi"/>
        </w:rPr>
        <w:t xml:space="preserve">The graph on the right relates to running queries. The blue </w:t>
      </w:r>
      <w:r w:rsidR="003A5C60">
        <w:rPr>
          <w:rFonts w:asciiTheme="majorHAnsi" w:hAnsiTheme="majorHAnsi" w:cstheme="majorHAnsi"/>
        </w:rPr>
        <w:t xml:space="preserve">column represents the queries running, while the orange column represents the queries waiting for </w:t>
      </w:r>
      <w:r w:rsidR="007947B3">
        <w:rPr>
          <w:rFonts w:asciiTheme="majorHAnsi" w:hAnsiTheme="majorHAnsi" w:cstheme="majorHAnsi"/>
        </w:rPr>
        <w:t>resources to start executing</w:t>
      </w:r>
      <w:r w:rsidR="003A5C60">
        <w:rPr>
          <w:rFonts w:asciiTheme="majorHAnsi" w:hAnsiTheme="majorHAnsi" w:cstheme="majorHAnsi"/>
        </w:rPr>
        <w:t>. Ideally the orange column should be zero or low</w:t>
      </w:r>
      <w:r w:rsidR="00750B21">
        <w:rPr>
          <w:rFonts w:asciiTheme="majorHAnsi" w:hAnsiTheme="majorHAnsi" w:cstheme="majorHAnsi"/>
        </w:rPr>
        <w:t xml:space="preserve">. </w:t>
      </w:r>
      <w:r w:rsidR="00750B21" w:rsidRPr="008059BB">
        <w:rPr>
          <w:rFonts w:asciiTheme="majorHAnsi" w:hAnsiTheme="majorHAnsi" w:cstheme="majorHAnsi"/>
          <w:b/>
          <w:bCs/>
        </w:rPr>
        <w:t xml:space="preserve">You can reduce the queued queries by scaling up the cluster or by reducing the </w:t>
      </w:r>
      <w:r w:rsidR="002F4CF9" w:rsidRPr="008059BB">
        <w:rPr>
          <w:rFonts w:asciiTheme="majorHAnsi" w:hAnsiTheme="majorHAnsi" w:cstheme="majorHAnsi"/>
          <w:b/>
          <w:bCs/>
        </w:rPr>
        <w:t>resource class of the logins. The next section elaborates on this.</w:t>
      </w:r>
      <w:r w:rsidR="00BB344F" w:rsidRPr="008059BB">
        <w:rPr>
          <w:rFonts w:asciiTheme="majorHAnsi" w:hAnsiTheme="majorHAnsi" w:cstheme="majorHAnsi"/>
          <w:b/>
          <w:bCs/>
        </w:rPr>
        <w:br/>
      </w:r>
      <w:r w:rsidR="00BB344F" w:rsidRPr="002D45AE">
        <w:rPr>
          <w:rFonts w:asciiTheme="majorHAnsi" w:hAnsiTheme="majorHAnsi" w:cstheme="majorHAnsi"/>
        </w:rPr>
        <w:br/>
      </w:r>
      <w:hyperlink r:id="rId57"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5" w:name="_Toc107384233"/>
      <w:r w:rsidRPr="002D45AE">
        <w:rPr>
          <w:rFonts w:asciiTheme="majorHAnsi" w:hAnsiTheme="majorHAnsi" w:cstheme="majorHAnsi"/>
        </w:rPr>
        <w:t>Processing capacity of account doing the load.</w:t>
      </w:r>
      <w:bookmarkEnd w:id="25"/>
    </w:p>
    <w:p w14:paraId="64A6144E" w14:textId="4AE2B25E"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w:t>
      </w:r>
      <w:proofErr w:type="spellStart"/>
      <w:r w:rsidR="005F14BB" w:rsidRPr="002D45AE">
        <w:rPr>
          <w:rFonts w:asciiTheme="majorHAnsi" w:hAnsiTheme="majorHAnsi" w:cstheme="majorHAnsi"/>
        </w:rPr>
        <w:t>db</w:t>
      </w:r>
      <w:proofErr w:type="spellEnd"/>
      <w:r w:rsidR="005F14BB" w:rsidRPr="002D45AE">
        <w:rPr>
          <w:rFonts w:asciiTheme="majorHAnsi" w:hAnsiTheme="majorHAnsi" w:cstheme="majorHAnsi"/>
        </w:rPr>
        <w:t xml:space="preserve">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w:t>
      </w:r>
      <w:r w:rsidR="00D373A1">
        <w:rPr>
          <w:rFonts w:asciiTheme="majorHAnsi" w:hAnsiTheme="majorHAnsi" w:cstheme="majorHAnsi"/>
        </w:rPr>
        <w:t>logins</w:t>
      </w:r>
      <w:r w:rsidR="00136ADB" w:rsidRPr="002F40A6">
        <w:rPr>
          <w:rFonts w:asciiTheme="majorHAnsi" w:hAnsiTheme="majorHAnsi" w:cstheme="majorHAnsi"/>
        </w:rPr>
        <w:t xml:space="preserve">, and </w:t>
      </w:r>
      <w:r w:rsidR="00D373A1">
        <w:rPr>
          <w:rFonts w:asciiTheme="majorHAnsi" w:hAnsiTheme="majorHAnsi" w:cstheme="majorHAnsi"/>
        </w:rPr>
        <w:t>logins</w:t>
      </w:r>
      <w:r w:rsidR="00136ADB" w:rsidRPr="002F40A6">
        <w:rPr>
          <w:rFonts w:asciiTheme="majorHAnsi" w:hAnsiTheme="majorHAnsi" w:cstheme="majorHAnsi"/>
        </w:rPr>
        <w:t xml:space="preserve"> belong to resources classes. The amount of memory available for a process will depend on the largest resource class </w:t>
      </w:r>
      <w:r w:rsidR="000E180E" w:rsidRPr="002F40A6">
        <w:rPr>
          <w:rFonts w:asciiTheme="majorHAnsi" w:hAnsiTheme="majorHAnsi" w:cstheme="majorHAnsi"/>
        </w:rPr>
        <w:t xml:space="preserve">the </w:t>
      </w:r>
      <w:r w:rsidR="00D373A1">
        <w:rPr>
          <w:rFonts w:asciiTheme="majorHAnsi" w:hAnsiTheme="majorHAnsi" w:cstheme="majorHAnsi"/>
        </w:rPr>
        <w:t>login</w:t>
      </w:r>
      <w:r w:rsidR="000E180E" w:rsidRPr="002F40A6">
        <w:rPr>
          <w:rFonts w:asciiTheme="majorHAnsi" w:hAnsiTheme="majorHAnsi" w:cstheme="majorHAnsi"/>
        </w:rPr>
        <w:t xml:space="preserve">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w:t>
      </w:r>
      <w:proofErr w:type="spellStart"/>
      <w:r w:rsidR="006E6829" w:rsidRPr="002D45AE">
        <w:rPr>
          <w:rFonts w:asciiTheme="majorHAnsi" w:hAnsiTheme="majorHAnsi" w:cstheme="majorHAnsi"/>
        </w:rPr>
        <w:t>smallrc</w:t>
      </w:r>
      <w:proofErr w:type="spellEnd"/>
      <w:r w:rsidR="006E6829" w:rsidRPr="002D45AE">
        <w:rPr>
          <w:rFonts w:asciiTheme="majorHAnsi" w:hAnsiTheme="majorHAnsi" w:cstheme="majorHAnsi"/>
        </w:rPr>
        <w:t xml:space="preserve"> to </w:t>
      </w:r>
      <w:proofErr w:type="spellStart"/>
      <w:r w:rsidR="006E6829" w:rsidRPr="002D45AE">
        <w:rPr>
          <w:rFonts w:asciiTheme="majorHAnsi" w:hAnsiTheme="majorHAnsi" w:cstheme="majorHAnsi"/>
        </w:rPr>
        <w:t>xlargerc</w:t>
      </w:r>
      <w:proofErr w:type="spellEnd"/>
      <w:r w:rsidR="006E6829" w:rsidRPr="002D45AE">
        <w:rPr>
          <w:rFonts w:asciiTheme="majorHAnsi" w:hAnsiTheme="majorHAnsi" w:cstheme="majorHAnsi"/>
        </w:rPr>
        <w:t xml:space="preserve">.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42DF1CBE"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w:t>
      </w:r>
      <w:r w:rsidR="00C45BFF">
        <w:rPr>
          <w:rFonts w:asciiTheme="majorHAnsi" w:hAnsiTheme="majorHAnsi" w:cstheme="majorHAnsi"/>
        </w:rPr>
        <w:t>login</w:t>
      </w:r>
      <w:r w:rsidRPr="002D45AE">
        <w:rPr>
          <w:rFonts w:asciiTheme="majorHAnsi" w:hAnsiTheme="majorHAnsi" w:cstheme="majorHAnsi"/>
        </w:rPr>
        <w:t xml:space="preserve">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lastRenderedPageBreak/>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8"/>
                    <a:stretch>
                      <a:fillRect/>
                    </a:stretch>
                  </pic:blipFill>
                  <pic:spPr>
                    <a:xfrm>
                      <a:off x="0" y="0"/>
                      <a:ext cx="5029303" cy="2798893"/>
                    </a:xfrm>
                    <a:prstGeom prst="rect">
                      <a:avLst/>
                    </a:prstGeom>
                  </pic:spPr>
                </pic:pic>
              </a:graphicData>
            </a:graphic>
          </wp:inline>
        </w:drawing>
      </w:r>
    </w:p>
    <w:p w14:paraId="62A60174" w14:textId="7874F2F2"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resource class for the data load user. Beware that running large inserts with low memory </w:t>
      </w:r>
      <w:r w:rsidR="003A0B44">
        <w:rPr>
          <w:rFonts w:asciiTheme="majorHAnsi" w:hAnsiTheme="majorHAnsi" w:cstheme="majorHAnsi"/>
        </w:rPr>
        <w:t>yields</w:t>
      </w:r>
      <w:r w:rsidRPr="002D45AE">
        <w:rPr>
          <w:rFonts w:asciiTheme="majorHAnsi" w:hAnsiTheme="majorHAnsi" w:cstheme="majorHAnsi"/>
        </w:rPr>
        <w:t xml:space="preserve">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cmspool</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7C60C65">
            <wp:extent cx="4285397" cy="1943536"/>
            <wp:effectExtent l="0" t="0" r="127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9"/>
                    <a:stretch>
                      <a:fillRect/>
                    </a:stretch>
                  </pic:blipFill>
                  <pic:spPr>
                    <a:xfrm>
                      <a:off x="0" y="0"/>
                      <a:ext cx="4366308" cy="1980231"/>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lastRenderedPageBreak/>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0"/>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7947B3" w:rsidP="00C462C0">
      <w:pPr>
        <w:pStyle w:val="ListParagraph"/>
        <w:rPr>
          <w:rFonts w:asciiTheme="majorHAnsi" w:hAnsiTheme="majorHAnsi" w:cstheme="majorHAnsi"/>
        </w:rPr>
      </w:pPr>
      <w:hyperlink r:id="rId61"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7947B3" w:rsidP="00C462C0">
      <w:pPr>
        <w:pStyle w:val="ListParagraph"/>
        <w:rPr>
          <w:rFonts w:asciiTheme="majorHAnsi" w:hAnsiTheme="majorHAnsi" w:cstheme="majorHAnsi"/>
        </w:rPr>
      </w:pPr>
      <w:hyperlink r:id="rId62"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26" w:name="_Toc107384234"/>
      <w:r w:rsidRPr="002D45AE">
        <w:rPr>
          <w:rFonts w:asciiTheme="majorHAnsi" w:hAnsiTheme="majorHAnsi" w:cstheme="majorHAnsi"/>
        </w:rPr>
        <w:lastRenderedPageBreak/>
        <w:t>Concurrent operations at the destination.</w:t>
      </w:r>
      <w:bookmarkEnd w:id="26"/>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3"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27"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27"/>
    </w:p>
    <w:p w14:paraId="0090644D" w14:textId="24C8AEAD" w:rsidR="005C2157" w:rsidRPr="002D45AE" w:rsidRDefault="00382F7D" w:rsidP="00194FFA">
      <w:pPr>
        <w:pStyle w:val="Heading2"/>
        <w:rPr>
          <w:rFonts w:asciiTheme="majorHAnsi" w:hAnsiTheme="majorHAnsi" w:cstheme="majorHAnsi"/>
        </w:rPr>
      </w:pPr>
      <w:bookmarkStart w:id="28"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28"/>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is_auto_create_stats_on</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proofErr w:type="spellStart"/>
      <w:r w:rsidRPr="002D45AE">
        <w:rPr>
          <w:rFonts w:asciiTheme="majorHAnsi" w:hAnsiTheme="majorHAnsi" w:cstheme="majorHAnsi"/>
          <w:color w:val="000000"/>
          <w:sz w:val="19"/>
          <w:szCs w:val="19"/>
        </w:rPr>
        <w:t>yourDb</w:t>
      </w:r>
      <w:proofErr w:type="spellEnd"/>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t>
      </w:r>
      <w:proofErr w:type="spellStart"/>
      <w:r w:rsidRPr="002D45AE">
        <w:rPr>
          <w:rFonts w:asciiTheme="majorHAnsi" w:hAnsiTheme="majorHAnsi" w:cstheme="majorHAnsi"/>
        </w:rPr>
        <w:t>WA_Sys</w:t>
      </w:r>
      <w:proofErr w:type="spellEnd"/>
      <w:r w:rsidRPr="002D45AE">
        <w:rPr>
          <w:rFonts w:asciiTheme="majorHAnsi" w:hAnsiTheme="majorHAnsi" w:cstheme="majorHAnsi"/>
        </w:rPr>
        <w:t xml:space="preserve">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table_name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stats_column_name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stats_last_updated_date</w:t>
      </w:r>
      <w:proofErr w:type="spellEnd"/>
      <w:r w:rsidRPr="002D45AE">
        <w:rPr>
          <w:rFonts w:asciiTheme="majorHAnsi" w:hAnsiTheme="majorHAnsi" w:cstheme="majorHAnsi"/>
          <w:color w:val="000000"/>
          <w:sz w:val="19"/>
          <w:szCs w:val="19"/>
        </w:rPr>
        <w:t>]</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ob</w:t>
      </w:r>
      <w:proofErr w:type="spellEnd"/>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proofErr w:type="spellEnd"/>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proofErr w:type="spellEnd"/>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sm</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w:t>
      </w:r>
      <w:proofErr w:type="spellStart"/>
      <w:r w:rsidR="0003691A" w:rsidRPr="002D45AE">
        <w:rPr>
          <w:rFonts w:asciiTheme="majorHAnsi" w:hAnsiTheme="majorHAnsi" w:cstheme="majorHAnsi"/>
          <w:color w:val="000000"/>
          <w:sz w:val="19"/>
          <w:szCs w:val="19"/>
        </w:rPr>
        <w:t>stats_name</w:t>
      </w:r>
      <w:proofErr w:type="spellEnd"/>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21331997" w:rsidR="004E2D64" w:rsidRPr="002D45AE" w:rsidRDefault="006167A6"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5pt;height:41.35pt" o:ole="">
            <v:imagedata r:id="rId64" o:title=""/>
          </v:shape>
          <o:OLEObject Type="Embed" ProgID="Package" ShapeID="_x0000_i1025" DrawAspect="Icon" ObjectID="_1718779919" r:id="rId65"/>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w:t>
      </w:r>
      <w:proofErr w:type="spellStart"/>
      <w:r w:rsidR="004E2D64" w:rsidRPr="002D45AE">
        <w:rPr>
          <w:rFonts w:asciiTheme="majorHAnsi" w:hAnsiTheme="majorHAnsi" w:cstheme="majorHAnsi"/>
          <w:color w:val="000000"/>
          <w:sz w:val="19"/>
          <w:szCs w:val="19"/>
        </w:rPr>
        <w:t>dbo</w:t>
      </w:r>
      <w:proofErr w:type="spellEnd"/>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w:t>
      </w:r>
      <w:proofErr w:type="spellStart"/>
      <w:r w:rsidR="004E2D64" w:rsidRPr="002D45AE">
        <w:rPr>
          <w:rFonts w:asciiTheme="majorHAnsi" w:hAnsiTheme="majorHAnsi" w:cstheme="majorHAnsi"/>
          <w:color w:val="000000"/>
          <w:sz w:val="19"/>
          <w:szCs w:val="19"/>
        </w:rPr>
        <w:t>prc_sqldw_create_stats</w:t>
      </w:r>
      <w:proofErr w:type="spellEnd"/>
      <w:r w:rsidR="004E2D64" w:rsidRPr="002D45AE">
        <w:rPr>
          <w:rFonts w:asciiTheme="majorHAnsi" w:hAnsiTheme="majorHAnsi" w:cstheme="majorHAnsi"/>
          <w:color w:val="000000"/>
          <w:sz w:val="19"/>
          <w:szCs w:val="19"/>
        </w:rPr>
        <w:t>]</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35pt;height:51.6pt" o:ole="">
            <v:imagedata r:id="rId66" o:title=""/>
          </v:shape>
          <o:OLEObject Type="Embed" ProgID="Package" ShapeID="_x0000_i1026" DrawAspect="Icon" ObjectID="_1718779920" r:id="rId67"/>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prc_sqldw_update_stats</w:t>
      </w:r>
      <w:proofErr w:type="spellEnd"/>
      <w:r w:rsidRPr="002D45AE">
        <w:rPr>
          <w:rFonts w:asciiTheme="majorHAnsi" w:hAnsiTheme="majorHAnsi" w:cstheme="majorHAnsi"/>
          <w:color w:val="000000"/>
          <w:sz w:val="19"/>
          <w:szCs w:val="19"/>
        </w:rPr>
        <w:t>]</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7947B3" w:rsidP="005C2157">
      <w:pPr>
        <w:pStyle w:val="HTMLPreformatted"/>
        <w:rPr>
          <w:rStyle w:val="HTMLCode"/>
          <w:rFonts w:asciiTheme="majorHAnsi" w:hAnsiTheme="majorHAnsi" w:cstheme="majorHAnsi"/>
          <w:bdr w:val="none" w:sz="0" w:space="0" w:color="auto" w:frame="1"/>
        </w:rPr>
      </w:pPr>
      <w:hyperlink r:id="rId68"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29"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29"/>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65pt;height:41.35pt" o:ole="">
            <v:imagedata r:id="rId69" o:title=""/>
          </v:shape>
          <o:OLEObject Type="Embed" ProgID="Package" ShapeID="_x0000_i1027" DrawAspect="Icon" ObjectID="_1718779921" r:id="rId70"/>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vColumnstoreDensity</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COMPRESSED_rowgroup_rows_AVG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INVISIBLE_rowgroup_rows_AVG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w:t>
      </w:r>
      <w:proofErr w:type="spellStart"/>
      <w:r w:rsidR="0081231E">
        <w:rPr>
          <w:rFonts w:asciiTheme="majorHAnsi" w:eastAsiaTheme="minorHAnsi" w:hAnsiTheme="majorHAnsi" w:cstheme="majorHAnsi"/>
          <w:sz w:val="22"/>
          <w:szCs w:val="22"/>
        </w:rPr>
        <w:t>rowgroups</w:t>
      </w:r>
      <w:proofErr w:type="spellEnd"/>
      <w:r w:rsidR="0081231E">
        <w:rPr>
          <w:rFonts w:asciiTheme="majorHAnsi" w:eastAsiaTheme="minorHAnsi" w:hAnsiTheme="majorHAnsi" w:cstheme="majorHAnsi"/>
          <w:sz w:val="22"/>
          <w:szCs w:val="22"/>
        </w:rPr>
        <w:t xml:space="preserve">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1"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0" w:name="_Toc107384238"/>
      <w:r>
        <w:rPr>
          <w:rFonts w:asciiTheme="majorHAnsi" w:hAnsiTheme="majorHAnsi" w:cstheme="majorHAnsi"/>
        </w:rPr>
        <w:t>BACKUPS</w:t>
      </w:r>
      <w:r w:rsidR="004D52ED">
        <w:rPr>
          <w:rFonts w:asciiTheme="majorHAnsi" w:hAnsiTheme="majorHAnsi" w:cstheme="majorHAnsi"/>
        </w:rPr>
        <w:t xml:space="preserve"> and DR</w:t>
      </w:r>
      <w:bookmarkEnd w:id="30"/>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2"/>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7947B3" w:rsidP="006E4C8A">
      <w:pPr>
        <w:rPr>
          <w:rFonts w:eastAsia="Times New Roman"/>
          <w:color w:val="0000FF"/>
          <w:sz w:val="24"/>
          <w:szCs w:val="24"/>
          <w:u w:val="single"/>
        </w:rPr>
      </w:pPr>
      <w:hyperlink r:id="rId73"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1" w:name="_Toc107384239"/>
      <w:r>
        <w:rPr>
          <w:rFonts w:asciiTheme="majorHAnsi" w:hAnsiTheme="majorHAnsi" w:cstheme="majorHAnsi"/>
        </w:rPr>
        <w:t>Summary</w:t>
      </w:r>
      <w:r w:rsidR="000D70BD">
        <w:rPr>
          <w:rFonts w:asciiTheme="majorHAnsi" w:hAnsiTheme="majorHAnsi" w:cstheme="majorHAnsi"/>
        </w:rPr>
        <w:t xml:space="preserve"> of best practices</w:t>
      </w:r>
      <w:bookmarkEnd w:id="31"/>
    </w:p>
    <w:p w14:paraId="168C5233" w14:textId="77777777" w:rsidR="00082D36" w:rsidRDefault="007947B3" w:rsidP="006E4C8A">
      <w:hyperlink r:id="rId74" w:history="1">
        <w:r w:rsidR="00082D36">
          <w:rPr>
            <w:rStyle w:val="Hyperlink"/>
          </w:rPr>
          <w:t>Best practices for dedicated SQL pools - Azure Synapse Analytics | Microsoft Docs</w:t>
        </w:r>
      </w:hyperlink>
    </w:p>
    <w:p w14:paraId="5E68114B" w14:textId="2794E7C6" w:rsidR="00B70E1B" w:rsidRPr="006E4C8A" w:rsidRDefault="007947B3" w:rsidP="006E4C8A">
      <w:pPr>
        <w:rPr>
          <w:rFonts w:eastAsia="Times New Roman"/>
          <w:color w:val="0000FF"/>
          <w:sz w:val="24"/>
          <w:szCs w:val="24"/>
          <w:u w:val="single"/>
        </w:rPr>
      </w:pPr>
      <w:hyperlink r:id="rId75"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2" w:name="_Toc107384240"/>
      <w:r w:rsidRPr="002D45AE">
        <w:rPr>
          <w:rFonts w:asciiTheme="majorHAnsi" w:hAnsiTheme="majorHAnsi" w:cstheme="majorHAnsi"/>
        </w:rPr>
        <w:lastRenderedPageBreak/>
        <w:t>Setting up access for dedicated pools</w:t>
      </w:r>
      <w:bookmarkEnd w:id="32"/>
    </w:p>
    <w:p w14:paraId="789F7267" w14:textId="77777777" w:rsidR="001274AF" w:rsidRPr="002D45AE" w:rsidRDefault="001274AF" w:rsidP="001274AF">
      <w:pPr>
        <w:pStyle w:val="Heading2"/>
        <w:rPr>
          <w:rFonts w:asciiTheme="majorHAnsi" w:hAnsiTheme="majorHAnsi" w:cstheme="majorHAnsi"/>
        </w:rPr>
      </w:pPr>
      <w:bookmarkStart w:id="33" w:name="_Toc107384241"/>
      <w:r w:rsidRPr="002D45AE">
        <w:rPr>
          <w:rFonts w:asciiTheme="majorHAnsi" w:hAnsiTheme="majorHAnsi" w:cstheme="majorHAnsi"/>
        </w:rPr>
        <w:t>Authentication Options</w:t>
      </w:r>
      <w:bookmarkEnd w:id="33"/>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4"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7947B3" w:rsidP="001274AF">
      <w:pPr>
        <w:rPr>
          <w:rStyle w:val="Hyperlink"/>
          <w:rFonts w:asciiTheme="majorHAnsi" w:eastAsia="Times New Roman" w:hAnsiTheme="majorHAnsi" w:cstheme="majorHAnsi"/>
          <w:sz w:val="24"/>
          <w:szCs w:val="24"/>
        </w:rPr>
      </w:pPr>
      <w:hyperlink r:id="rId76"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5" w:name="_Toc107384242"/>
      <w:bookmarkEnd w:id="34"/>
      <w:r w:rsidRPr="002D45AE">
        <w:rPr>
          <w:rFonts w:asciiTheme="majorHAnsi" w:hAnsiTheme="majorHAnsi" w:cstheme="majorHAnsi"/>
        </w:rPr>
        <w:t>Database Users</w:t>
      </w:r>
      <w:bookmarkEnd w:id="35"/>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AD_Group</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36" w:name="_Hlk77669597"/>
      <w:r w:rsidRPr="002D45AE">
        <w:rPr>
          <w:rFonts w:asciiTheme="majorHAnsi" w:hAnsiTheme="majorHAnsi" w:cstheme="majorHAnsi"/>
          <w:color w:val="000000"/>
          <w:sz w:val="19"/>
          <w:szCs w:val="19"/>
        </w:rPr>
        <w:t>AD_Group_Or_User</w:t>
      </w:r>
      <w:bookmarkEnd w:id="36"/>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db_owner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db_datareader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db_datawriter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7"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7947B3" w:rsidP="001274AF">
      <w:pPr>
        <w:rPr>
          <w:rFonts w:asciiTheme="majorHAnsi" w:eastAsia="Times New Roman" w:hAnsiTheme="majorHAnsi" w:cstheme="majorHAnsi"/>
          <w:sz w:val="24"/>
          <w:szCs w:val="24"/>
        </w:rPr>
      </w:pPr>
      <w:hyperlink r:id="rId78"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7947B3" w:rsidP="001274AF">
      <w:pPr>
        <w:rPr>
          <w:rFonts w:asciiTheme="majorHAnsi" w:hAnsiTheme="majorHAnsi" w:cstheme="majorHAnsi"/>
        </w:rPr>
      </w:pPr>
      <w:hyperlink r:id="rId79"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80"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37" w:name="_Toc107384243"/>
      <w:r w:rsidRPr="002D45AE">
        <w:rPr>
          <w:rFonts w:asciiTheme="majorHAnsi" w:hAnsiTheme="majorHAnsi" w:cstheme="majorHAnsi"/>
        </w:rPr>
        <w:lastRenderedPageBreak/>
        <w:t>Row-level Security</w:t>
      </w:r>
      <w:bookmarkEnd w:id="37"/>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35pt;height:51.6pt" o:ole="">
            <v:imagedata r:id="rId81" o:title=""/>
          </v:shape>
          <o:OLEObject Type="Embed" ProgID="Package" ShapeID="_x0000_i1028" DrawAspect="Icon" ObjectID="_1718779922" r:id="rId82"/>
        </w:object>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38" w:name="_Toc107384244"/>
      <w:r w:rsidRPr="002D45AE">
        <w:rPr>
          <w:rFonts w:asciiTheme="majorHAnsi" w:hAnsiTheme="majorHAnsi" w:cstheme="majorHAnsi"/>
        </w:rPr>
        <w:t>Column-level Security</w:t>
      </w:r>
      <w:bookmarkEnd w:id="38"/>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ColumnB</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4"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39" w:name="_Toc107384245"/>
      <w:r w:rsidRPr="002D45AE">
        <w:rPr>
          <w:rFonts w:asciiTheme="majorHAnsi" w:hAnsiTheme="majorHAnsi" w:cstheme="majorHAnsi"/>
        </w:rPr>
        <w:t>Dynamic Data Masking</w:t>
      </w:r>
      <w:bookmarkEnd w:id="39"/>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Once you modify a column adding a mask, non admin users will no longer be able to see the data, regardless of which method they use to query. However, members of </w:t>
      </w:r>
      <w:proofErr w:type="spellStart"/>
      <w:r w:rsidRPr="002D45AE">
        <w:rPr>
          <w:rFonts w:asciiTheme="majorHAnsi" w:hAnsiTheme="majorHAnsi" w:cstheme="majorHAnsi"/>
        </w:rPr>
        <w:t>db_owner</w:t>
      </w:r>
      <w:proofErr w:type="spellEnd"/>
      <w:r w:rsidRPr="002D45AE">
        <w:rPr>
          <w:rFonts w:asciiTheme="majorHAnsi" w:hAnsiTheme="majorHAnsi" w:cstheme="majorHAnsi"/>
        </w:rPr>
        <w:t xml:space="preserve">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35pt;height:51.6pt" o:ole="">
            <v:imagedata r:id="rId85" o:title=""/>
          </v:shape>
          <o:OLEObject Type="Embed" ProgID="Package" ShapeID="_x0000_i1029" DrawAspect="Icon" ObjectID="_1718779923" r:id="rId86"/>
        </w:object>
      </w:r>
      <w:r w:rsidR="001274AF" w:rsidRPr="002D45AE">
        <w:rPr>
          <w:rFonts w:asciiTheme="majorHAnsi" w:hAnsiTheme="majorHAnsi" w:cstheme="majorHAnsi"/>
        </w:rPr>
        <w:br/>
      </w:r>
      <w:hyperlink r:id="rId87"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0"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0"/>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7947B3" w:rsidP="006D163C">
      <w:pPr>
        <w:rPr>
          <w:rStyle w:val="Heading1Char"/>
          <w:rFonts w:asciiTheme="majorHAnsi" w:eastAsiaTheme="minorHAnsi" w:hAnsiTheme="majorHAnsi" w:cstheme="majorHAnsi"/>
          <w:b w:val="0"/>
          <w:bCs w:val="0"/>
          <w:kern w:val="0"/>
          <w:sz w:val="22"/>
          <w:szCs w:val="22"/>
        </w:rPr>
      </w:pPr>
      <w:hyperlink r:id="rId88"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1"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1"/>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9"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2" w:name="_Toc107384248"/>
      <w:r w:rsidRPr="00622ED4">
        <w:rPr>
          <w:rStyle w:val="Heading1Char"/>
        </w:rPr>
        <w:t>Managing your Dedicated Pool</w:t>
      </w:r>
      <w:bookmarkEnd w:id="42"/>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0"/>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7947B3"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7947B3"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7947B3" w:rsidP="00944587">
      <w:pPr>
        <w:pStyle w:val="NormalWeb"/>
        <w:rPr>
          <w:rFonts w:asciiTheme="majorHAnsi" w:hAnsiTheme="majorHAnsi" w:cstheme="majorHAnsi"/>
        </w:rPr>
      </w:pPr>
      <w:hyperlink r:id="rId93"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4"/>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5"/>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6"/>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3" w:name="_Toc107384249"/>
      <w:r w:rsidRPr="002D45AE">
        <w:rPr>
          <w:rFonts w:asciiTheme="majorHAnsi" w:hAnsiTheme="majorHAnsi" w:cstheme="majorHAnsi"/>
        </w:rPr>
        <w:lastRenderedPageBreak/>
        <w:t>Managing Activity</w:t>
      </w:r>
      <w:bookmarkEnd w:id="43"/>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roofErr w:type="spellEnd"/>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FF00FF"/>
          <w:sz w:val="19"/>
          <w:szCs w:val="19"/>
        </w:rPr>
        <w:t>getdate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submit_time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proofErr w:type="spellEnd"/>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proofErr w:type="spellEnd"/>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w:t>
      </w:r>
      <w:proofErr w:type="spellEnd"/>
      <w:r w:rsidRPr="002D45AE">
        <w:rPr>
          <w:rFonts w:asciiTheme="majorHAnsi" w:hAnsiTheme="majorHAnsi" w:cstheme="majorHAnsi"/>
          <w:color w:val="000000"/>
          <w:sz w:val="19"/>
          <w:szCs w:val="19"/>
        </w:rPr>
        <w:t xml:space="preserve">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r w:rsidRPr="002D45AE">
        <w:rPr>
          <w:rFonts w:asciiTheme="majorHAnsi" w:hAnsiTheme="majorHAnsi" w:cstheme="majorHAnsi"/>
          <w:color w:val="000000"/>
          <w:sz w:val="19"/>
          <w:szCs w:val="19"/>
        </w:rPr>
        <w:t xml:space="preserve">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MyLabel</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7947B3" w:rsidP="001274AF">
      <w:pPr>
        <w:pStyle w:val="HTMLPreformatted"/>
        <w:rPr>
          <w:rStyle w:val="Hyperlink"/>
          <w:rFonts w:asciiTheme="majorHAnsi" w:hAnsiTheme="majorHAnsi" w:cstheme="majorHAnsi"/>
          <w:bdr w:val="none" w:sz="0" w:space="0" w:color="auto" w:frame="1"/>
        </w:rPr>
      </w:pPr>
      <w:hyperlink r:id="rId97"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8"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9"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100"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4" w:name="_Toc107384250"/>
      <w:r w:rsidRPr="002D45AE">
        <w:rPr>
          <w:rFonts w:asciiTheme="majorHAnsi" w:hAnsiTheme="majorHAnsi" w:cstheme="majorHAnsi"/>
        </w:rPr>
        <w:lastRenderedPageBreak/>
        <w:t>Managing pool size</w:t>
      </w:r>
      <w:bookmarkEnd w:id="44"/>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proofErr w:type="spellEnd"/>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w:t>
      </w:r>
      <w:proofErr w:type="spellEnd"/>
      <w:r w:rsidRPr="002D45AE">
        <w:rPr>
          <w:rFonts w:asciiTheme="majorHAnsi" w:hAnsiTheme="majorHAnsi" w:cstheme="majorHAnsi"/>
          <w:color w:val="000000"/>
          <w:sz w:val="19"/>
          <w:szCs w:val="19"/>
        </w:rPr>
        <w:t xml:space="preserve">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mySampleDataWarehouse</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1"/>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5"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5"/>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46"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2"/>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3"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46"/>
    </w:p>
    <w:p w14:paraId="2034C9DA" w14:textId="1658D03C" w:rsidR="00B9740F" w:rsidRPr="002D45AE" w:rsidRDefault="00B9740F" w:rsidP="00925D25">
      <w:pPr>
        <w:rPr>
          <w:rFonts w:asciiTheme="majorHAnsi" w:hAnsiTheme="majorHAnsi" w:cstheme="majorHAnsi"/>
        </w:rPr>
      </w:pPr>
      <w:bookmarkStart w:id="47"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47"/>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29A21607"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w:t>
      </w:r>
      <w:r w:rsidR="006E4FFC">
        <w:rPr>
          <w:rFonts w:asciiTheme="majorHAnsi" w:hAnsiTheme="majorHAnsi" w:cstheme="majorHAnsi"/>
        </w:rPr>
        <w:t>b</w:t>
      </w:r>
      <w:r w:rsidRPr="002D45AE">
        <w:rPr>
          <w:rFonts w:asciiTheme="majorHAnsi" w:hAnsiTheme="majorHAnsi" w:cstheme="majorHAnsi"/>
        </w:rPr>
        <w:t>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48" w:name="_Toc107384253"/>
      <w:proofErr w:type="spellStart"/>
      <w:r w:rsidRPr="002D45AE">
        <w:rPr>
          <w:rFonts w:asciiTheme="majorHAnsi" w:hAnsiTheme="majorHAnsi" w:cstheme="majorHAnsi"/>
        </w:rPr>
        <w:t>Resultset</w:t>
      </w:r>
      <w:proofErr w:type="spellEnd"/>
      <w:r w:rsidRPr="002D45AE">
        <w:rPr>
          <w:rFonts w:asciiTheme="majorHAnsi" w:hAnsiTheme="majorHAnsi" w:cstheme="majorHAnsi"/>
        </w:rPr>
        <w:t xml:space="preserve"> Caching</w:t>
      </w:r>
      <w:bookmarkEnd w:id="48"/>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5"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49" w:name="_Toc107384254"/>
      <w:r w:rsidRPr="002D45AE">
        <w:rPr>
          <w:rFonts w:asciiTheme="majorHAnsi" w:hAnsiTheme="majorHAnsi" w:cstheme="majorHAnsi"/>
        </w:rPr>
        <w:t>Workload Isolation</w:t>
      </w:r>
      <w:bookmarkEnd w:id="49"/>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0" w:name="_Hlk75789365"/>
      <w:r w:rsidRPr="002D45AE">
        <w:rPr>
          <w:rFonts w:asciiTheme="majorHAnsi" w:hAnsiTheme="majorHAnsi" w:cstheme="majorHAnsi"/>
        </w:rPr>
        <w:t xml:space="preserve">QUERY_EXECUTION_TIMEOUT_SEC </w:t>
      </w:r>
      <w:bookmarkEnd w:id="50"/>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 xml:space="preserve">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DataLoads</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ELTLogin</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roofErr w:type="spellEnd"/>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roofErr w:type="spellEnd"/>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roofErr w:type="spellEnd"/>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6"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1"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1"/>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CCO_schema_table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proofErr w:type="spellStart"/>
      <w:r w:rsidRPr="002D45AE">
        <w:rPr>
          <w:rFonts w:asciiTheme="majorHAnsi" w:hAnsiTheme="majorHAnsi" w:cstheme="majorHAnsi"/>
          <w:b/>
          <w:bCs/>
          <w:sz w:val="20"/>
          <w:szCs w:val="20"/>
        </w:rPr>
        <w:t>Col_A</w:t>
      </w:r>
      <w:proofErr w:type="spellEnd"/>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Col_B</w:t>
      </w:r>
      <w:proofErr w:type="spellEnd"/>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proofErr w:type="spellStart"/>
      <w:r w:rsidRPr="002D45AE">
        <w:rPr>
          <w:rFonts w:asciiTheme="majorHAnsi" w:hAnsiTheme="majorHAnsi" w:cstheme="majorHAnsi"/>
          <w:color w:val="0000FF"/>
          <w:sz w:val="19"/>
          <w:szCs w:val="19"/>
        </w:rPr>
        <w:t>bigint</w:t>
      </w:r>
      <w:proofErr w:type="spellEnd"/>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7947B3" w:rsidP="006B7314">
      <w:pPr>
        <w:rPr>
          <w:rStyle w:val="Hyperlink"/>
          <w:rFonts w:asciiTheme="majorHAnsi" w:hAnsiTheme="majorHAnsi" w:cstheme="majorHAnsi"/>
          <w:sz w:val="24"/>
          <w:szCs w:val="24"/>
        </w:rPr>
      </w:pPr>
      <w:hyperlink r:id="rId107"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5C6D53AF" w:rsidR="006D40DC" w:rsidRPr="002D45AE" w:rsidRDefault="006D40DC" w:rsidP="006D40DC">
      <w:pPr>
        <w:pStyle w:val="Heading2"/>
        <w:rPr>
          <w:rFonts w:asciiTheme="majorHAnsi" w:hAnsiTheme="majorHAnsi" w:cstheme="majorHAnsi"/>
        </w:rPr>
      </w:pPr>
      <w:bookmarkStart w:id="52" w:name="_Toc107384256"/>
      <w:r w:rsidRPr="002D45AE">
        <w:rPr>
          <w:rFonts w:asciiTheme="majorHAnsi" w:hAnsiTheme="majorHAnsi" w:cstheme="majorHAnsi"/>
        </w:rPr>
        <w:lastRenderedPageBreak/>
        <w:t xml:space="preserve">Unsupported </w:t>
      </w:r>
      <w:r w:rsidR="00EF0B17">
        <w:rPr>
          <w:rFonts w:asciiTheme="majorHAnsi" w:hAnsiTheme="majorHAnsi" w:cstheme="majorHAnsi"/>
        </w:rPr>
        <w:t>F</w:t>
      </w:r>
      <w:r w:rsidRPr="002D45AE">
        <w:rPr>
          <w:rFonts w:asciiTheme="majorHAnsi" w:hAnsiTheme="majorHAnsi" w:cstheme="majorHAnsi"/>
        </w:rPr>
        <w:t>eatures</w:t>
      </w:r>
      <w:r w:rsidR="00FB4A4A">
        <w:rPr>
          <w:rFonts w:asciiTheme="majorHAnsi" w:hAnsiTheme="majorHAnsi" w:cstheme="majorHAnsi"/>
        </w:rPr>
        <w:t xml:space="preserve"> </w:t>
      </w:r>
      <w:r w:rsidRPr="002D45AE">
        <w:rPr>
          <w:rFonts w:asciiTheme="majorHAnsi" w:hAnsiTheme="majorHAnsi" w:cstheme="majorHAnsi"/>
        </w:rPr>
        <w:t xml:space="preserve">in </w:t>
      </w:r>
      <w:r w:rsidR="00EF0B17">
        <w:rPr>
          <w:rFonts w:asciiTheme="majorHAnsi" w:hAnsiTheme="majorHAnsi" w:cstheme="majorHAnsi"/>
        </w:rPr>
        <w:t>D</w:t>
      </w:r>
      <w:r w:rsidRPr="002D45AE">
        <w:rPr>
          <w:rFonts w:asciiTheme="majorHAnsi" w:hAnsiTheme="majorHAnsi" w:cstheme="majorHAnsi"/>
        </w:rPr>
        <w:t xml:space="preserve">edicated </w:t>
      </w:r>
      <w:r w:rsidR="00EF0B17">
        <w:rPr>
          <w:rFonts w:asciiTheme="majorHAnsi" w:hAnsiTheme="majorHAnsi" w:cstheme="majorHAnsi"/>
        </w:rPr>
        <w:t>SQL</w:t>
      </w:r>
      <w:r w:rsidR="00536AF9">
        <w:rPr>
          <w:rFonts w:asciiTheme="majorHAnsi" w:hAnsiTheme="majorHAnsi" w:cstheme="majorHAnsi"/>
        </w:rPr>
        <w:t xml:space="preserve"> </w:t>
      </w:r>
      <w:r w:rsidR="00EF0B17">
        <w:rPr>
          <w:rFonts w:asciiTheme="majorHAnsi" w:hAnsiTheme="majorHAnsi" w:cstheme="majorHAnsi"/>
        </w:rPr>
        <w:t>P</w:t>
      </w:r>
      <w:r w:rsidRPr="002D45AE">
        <w:rPr>
          <w:rFonts w:asciiTheme="majorHAnsi" w:hAnsiTheme="majorHAnsi" w:cstheme="majorHAnsi"/>
        </w:rPr>
        <w:t>ools</w:t>
      </w:r>
      <w:bookmarkEnd w:id="52"/>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Default constraints with system functions such as </w:t>
      </w:r>
      <w:proofErr w:type="spellStart"/>
      <w:r>
        <w:rPr>
          <w:rFonts w:asciiTheme="majorHAnsi" w:eastAsiaTheme="minorHAnsi" w:hAnsiTheme="majorHAnsi" w:cstheme="majorHAnsi"/>
          <w:sz w:val="22"/>
          <w:szCs w:val="22"/>
        </w:rPr>
        <w:t>getdate</w:t>
      </w:r>
      <w:proofErr w:type="spellEnd"/>
      <w:r>
        <w:rPr>
          <w:rFonts w:asciiTheme="majorHAnsi" w:eastAsiaTheme="minorHAnsi" w:hAnsiTheme="majorHAnsi" w:cstheme="majorHAnsi"/>
          <w:sz w:val="22"/>
          <w:szCs w:val="22"/>
        </w:rPr>
        <w:t xml:space="preserve">(), </w:t>
      </w:r>
      <w:proofErr w:type="spellStart"/>
      <w:r>
        <w:rPr>
          <w:rFonts w:asciiTheme="majorHAnsi" w:eastAsiaTheme="minorHAnsi" w:hAnsiTheme="majorHAnsi" w:cstheme="majorHAnsi"/>
          <w:sz w:val="22"/>
          <w:szCs w:val="22"/>
        </w:rPr>
        <w:t>user_name</w:t>
      </w:r>
      <w:proofErr w:type="spellEnd"/>
      <w:r>
        <w:rPr>
          <w:rFonts w:asciiTheme="majorHAnsi" w:eastAsiaTheme="minorHAnsi" w:hAnsiTheme="majorHAnsi" w:cstheme="majorHAnsi"/>
          <w:sz w:val="22"/>
          <w:szCs w:val="22"/>
        </w:rPr>
        <w:t>()</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w:t>
      </w:r>
      <w:proofErr w:type="spellStart"/>
      <w:r w:rsidRPr="00B370BA">
        <w:rPr>
          <w:rFonts w:asciiTheme="majorHAnsi" w:eastAsiaTheme="minorHAnsi" w:hAnsiTheme="majorHAnsi" w:cstheme="majorHAnsi"/>
          <w:sz w:val="22"/>
          <w:szCs w:val="22"/>
        </w:rPr>
        <w:t>hierarchyid</w:t>
      </w:r>
      <w:proofErr w:type="spellEnd"/>
      <w:r w:rsidRPr="00B370BA">
        <w:rPr>
          <w:rFonts w:asciiTheme="majorHAnsi" w:eastAsiaTheme="minorHAnsi" w:hAnsiTheme="majorHAnsi" w:cstheme="majorHAnsi"/>
          <w:sz w:val="22"/>
          <w:szCs w:val="22"/>
        </w:rPr>
        <w:t>', 'image', 'text', '</w:t>
      </w:r>
      <w:proofErr w:type="spellStart"/>
      <w:r w:rsidRPr="00B370BA">
        <w:rPr>
          <w:rFonts w:asciiTheme="majorHAnsi" w:eastAsiaTheme="minorHAnsi" w:hAnsiTheme="majorHAnsi" w:cstheme="majorHAnsi"/>
          <w:sz w:val="22"/>
          <w:szCs w:val="22"/>
        </w:rPr>
        <w:t>ntext</w:t>
      </w:r>
      <w:proofErr w:type="spellEnd"/>
      <w:r w:rsidRPr="00B370BA">
        <w:rPr>
          <w:rFonts w:asciiTheme="majorHAnsi" w:eastAsiaTheme="minorHAnsi" w:hAnsiTheme="majorHAnsi" w:cstheme="majorHAnsi"/>
          <w:sz w:val="22"/>
          <w:szCs w:val="22"/>
        </w:rPr>
        <w:t>', '</w:t>
      </w:r>
      <w:proofErr w:type="spellStart"/>
      <w:r w:rsidRPr="00B370BA">
        <w:rPr>
          <w:rFonts w:asciiTheme="majorHAnsi" w:eastAsiaTheme="minorHAnsi" w:hAnsiTheme="majorHAnsi" w:cstheme="majorHAnsi"/>
          <w:sz w:val="22"/>
          <w:szCs w:val="22"/>
        </w:rPr>
        <w:t>sql_variant</w:t>
      </w:r>
      <w:proofErr w:type="spellEnd"/>
      <w:r w:rsidRPr="00B370BA">
        <w:rPr>
          <w:rFonts w:asciiTheme="majorHAnsi" w:eastAsiaTheme="minorHAnsi" w:hAnsiTheme="majorHAnsi" w:cstheme="majorHAnsi"/>
          <w:sz w:val="22"/>
          <w:szCs w:val="22"/>
        </w:rPr>
        <w:t>', 'xml'.</w:t>
      </w:r>
    </w:p>
    <w:p w14:paraId="5B3E8319" w14:textId="1B967E25"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w:t>
      </w:r>
      <w:r w:rsidR="001E2155">
        <w:rPr>
          <w:rFonts w:asciiTheme="majorHAnsi" w:eastAsiaTheme="minorHAnsi" w:hAnsiTheme="majorHAnsi" w:cstheme="majorHAnsi"/>
          <w:sz w:val="22"/>
          <w:szCs w:val="22"/>
        </w:rPr>
        <w:t xml:space="preserve"> supported but</w:t>
      </w:r>
      <w:r w:rsidR="00B46169" w:rsidRPr="002D45AE">
        <w:rPr>
          <w:rFonts w:asciiTheme="majorHAnsi" w:eastAsiaTheme="minorHAnsi" w:hAnsiTheme="majorHAnsi" w:cstheme="majorHAnsi"/>
          <w:sz w:val="22"/>
          <w:szCs w:val="22"/>
        </w:rPr>
        <w:t xml:space="preserve"> not enforced, so duplicates can occur.</w:t>
      </w:r>
      <w:r w:rsidR="00B46169" w:rsidRPr="002D45AE">
        <w:rPr>
          <w:rFonts w:asciiTheme="majorHAnsi" w:eastAsiaTheme="minorHAnsi" w:hAnsiTheme="majorHAnsi" w:cstheme="majorHAnsi"/>
          <w:sz w:val="22"/>
          <w:szCs w:val="22"/>
        </w:rPr>
        <w:br/>
      </w:r>
      <w:hyperlink r:id="rId108"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9"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6810AD6D"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r w:rsidR="003E3888">
        <w:rPr>
          <w:rFonts w:asciiTheme="majorHAnsi" w:eastAsiaTheme="minorHAnsi" w:hAnsiTheme="majorHAnsi" w:cstheme="majorHAnsi"/>
          <w:sz w:val="22"/>
          <w:szCs w:val="22"/>
        </w:rPr>
        <w:t>s</w:t>
      </w:r>
      <w:r w:rsidR="00B370BA" w:rsidRPr="00B46169">
        <w:rPr>
          <w:rFonts w:asciiTheme="majorHAnsi" w:eastAsiaTheme="minorHAnsi" w:hAnsiTheme="majorHAnsi" w:cstheme="majorHAnsi"/>
          <w:sz w:val="22"/>
          <w:szCs w:val="22"/>
        </w:rPr>
        <w:t>.</w:t>
      </w:r>
    </w:p>
    <w:p w14:paraId="367346AE" w14:textId="608F1039"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6357AC">
        <w:rPr>
          <w:rFonts w:asciiTheme="majorHAnsi" w:hAnsiTheme="majorHAnsi" w:cstheme="majorHAnsi"/>
        </w:rPr>
        <w:t>Frequent q</w:t>
      </w:r>
      <w:r w:rsidR="002C6F3C" w:rsidRPr="00800233">
        <w:rPr>
          <w:rFonts w:asciiTheme="majorHAnsi" w:hAnsiTheme="majorHAnsi" w:cstheme="majorHAnsi"/>
        </w:rPr>
        <w:t>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10"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1"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2"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3" w:name="_Toc107384257"/>
      <w:r w:rsidRPr="002D45AE">
        <w:rPr>
          <w:rFonts w:asciiTheme="majorHAnsi" w:hAnsiTheme="majorHAnsi" w:cstheme="majorHAnsi"/>
        </w:rPr>
        <w:lastRenderedPageBreak/>
        <w:t>Creating a Workspace</w:t>
      </w:r>
      <w:bookmarkEnd w:id="53"/>
    </w:p>
    <w:p w14:paraId="0518F4D5" w14:textId="77777777" w:rsidR="003E124C" w:rsidRPr="002D45AE" w:rsidRDefault="003E124C" w:rsidP="003E124C">
      <w:pPr>
        <w:pStyle w:val="Heading2"/>
        <w:rPr>
          <w:rFonts w:asciiTheme="majorHAnsi" w:hAnsiTheme="majorHAnsi" w:cstheme="majorHAnsi"/>
        </w:rPr>
      </w:pPr>
      <w:bookmarkStart w:id="54" w:name="_Toc107384258"/>
      <w:r w:rsidRPr="002D45AE">
        <w:rPr>
          <w:rFonts w:asciiTheme="majorHAnsi" w:hAnsiTheme="majorHAnsi" w:cstheme="majorHAnsi"/>
        </w:rPr>
        <w:t>Optional pre-requisite resources:</w:t>
      </w:r>
      <w:bookmarkEnd w:id="54"/>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proofErr w:type="spellStart"/>
      <w:r w:rsidRPr="002D45AE">
        <w:rPr>
          <w:rFonts w:asciiTheme="majorHAnsi" w:hAnsiTheme="majorHAnsi" w:cstheme="majorHAnsi"/>
          <w:sz w:val="24"/>
          <w:szCs w:val="24"/>
        </w:rPr>
        <w:t>VNet</w:t>
      </w:r>
      <w:proofErr w:type="spellEnd"/>
      <w:r w:rsidRPr="002D45AE">
        <w:rPr>
          <w:rFonts w:asciiTheme="majorHAnsi" w:hAnsiTheme="majorHAnsi" w:cstheme="majorHAnsi"/>
          <w:sz w:val="24"/>
          <w:szCs w:val="24"/>
        </w:rPr>
        <w:t xml:space="preserve">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5" w:name="_Toc107384259"/>
      <w:r w:rsidRPr="002D45AE">
        <w:rPr>
          <w:rFonts w:asciiTheme="majorHAnsi" w:hAnsiTheme="majorHAnsi" w:cstheme="majorHAnsi"/>
        </w:rPr>
        <w:t>User Input Parameters:</w:t>
      </w:r>
      <w:bookmarkEnd w:id="55"/>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56" w:name="_Toc107384260"/>
      <w:r w:rsidRPr="002D45AE">
        <w:rPr>
          <w:rFonts w:asciiTheme="majorHAnsi" w:hAnsiTheme="majorHAnsi" w:cstheme="majorHAnsi"/>
        </w:rPr>
        <w:t>Additional Settings</w:t>
      </w:r>
      <w:bookmarkEnd w:id="56"/>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4"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5"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57" w:name="_Toc107384261"/>
      <w:r w:rsidRPr="002D45AE">
        <w:rPr>
          <w:rFonts w:asciiTheme="majorHAnsi" w:hAnsiTheme="majorHAnsi" w:cstheme="majorHAnsi"/>
        </w:rPr>
        <w:t>Secondary Level Encryption</w:t>
      </w:r>
      <w:bookmarkEnd w:id="57"/>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6"/>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7"/>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8"/>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58"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58"/>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9"/>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7947B3" w:rsidP="003E124C">
      <w:pPr>
        <w:rPr>
          <w:rFonts w:asciiTheme="majorHAnsi" w:hAnsiTheme="majorHAnsi" w:cstheme="majorHAnsi"/>
        </w:rPr>
      </w:pPr>
      <w:hyperlink r:id="rId120"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59" w:name="_Toc107384263"/>
      <w:r w:rsidRPr="002D45AE">
        <w:rPr>
          <w:rFonts w:asciiTheme="majorHAnsi" w:hAnsiTheme="majorHAnsi" w:cstheme="majorHAnsi"/>
        </w:rPr>
        <w:t>Firewall Configuration</w:t>
      </w:r>
      <w:bookmarkEnd w:id="59"/>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1"/>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2"/>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3"/>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4"/>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7947B3" w:rsidP="003E124C">
      <w:pPr>
        <w:pStyle w:val="NoSpacing"/>
        <w:rPr>
          <w:rFonts w:asciiTheme="majorHAnsi" w:hAnsiTheme="majorHAnsi" w:cstheme="majorHAnsi"/>
        </w:rPr>
      </w:pPr>
      <w:hyperlink r:id="rId125"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0" w:name="_Toc107384264"/>
      <w:r w:rsidRPr="002D45AE">
        <w:rPr>
          <w:rFonts w:asciiTheme="majorHAnsi" w:hAnsiTheme="majorHAnsi" w:cstheme="majorHAnsi"/>
        </w:rPr>
        <w:t>Private Endpoint</w:t>
      </w:r>
      <w:bookmarkEnd w:id="60"/>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is a special network interface which allows injecting an Azure Paas service (Synapse, </w:t>
      </w:r>
      <w:proofErr w:type="spellStart"/>
      <w:r w:rsidRPr="002D45AE">
        <w:rPr>
          <w:rFonts w:asciiTheme="majorHAnsi" w:hAnsiTheme="majorHAnsi" w:cstheme="majorHAnsi"/>
        </w:rPr>
        <w:t>AzureSQL</w:t>
      </w:r>
      <w:proofErr w:type="spellEnd"/>
      <w:r w:rsidRPr="002D45AE">
        <w:rPr>
          <w:rFonts w:asciiTheme="majorHAnsi" w:hAnsiTheme="majorHAnsi" w:cstheme="majorHAnsi"/>
        </w:rPr>
        <w:t>,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so all resources on that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In this example we will create a private endpoint attached to a Synapse workspace and allow azure resources on our default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6"/>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7"/>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8"/>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proofErr w:type="spellStart"/>
      <w:r w:rsidRPr="002D45AE">
        <w:rPr>
          <w:rFonts w:asciiTheme="majorHAnsi" w:hAnsiTheme="majorHAnsi" w:cstheme="majorHAnsi"/>
        </w:rPr>
        <w:t>SQLOnDemand</w:t>
      </w:r>
      <w:proofErr w:type="spellEnd"/>
      <w:r w:rsidRPr="002D45AE">
        <w:rPr>
          <w:rFonts w:asciiTheme="majorHAnsi" w:hAnsiTheme="majorHAnsi" w:cstheme="majorHAnsi"/>
        </w:rPr>
        <w:t xml:space="preserve">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 xml:space="preserve">On Configuration tab pick the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9"/>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7947B3" w:rsidP="003E124C">
      <w:pPr>
        <w:pStyle w:val="NoSpacing"/>
        <w:rPr>
          <w:rFonts w:asciiTheme="majorHAnsi" w:hAnsiTheme="majorHAnsi" w:cstheme="majorHAnsi"/>
        </w:rPr>
      </w:pPr>
      <w:hyperlink r:id="rId130"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1" w:name="_Toc107384265"/>
      <w:r w:rsidRPr="002D45AE">
        <w:rPr>
          <w:rFonts w:asciiTheme="majorHAnsi" w:hAnsiTheme="majorHAnsi" w:cstheme="majorHAnsi"/>
        </w:rPr>
        <w:t>Managed Private Endpoint</w:t>
      </w:r>
      <w:bookmarkEnd w:id="61"/>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1"/>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2"/>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3"/>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4"/>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5"/>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6"/>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7"/>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7947B3" w:rsidP="003E124C">
      <w:pPr>
        <w:rPr>
          <w:rFonts w:asciiTheme="majorHAnsi" w:eastAsia="Calibri" w:hAnsiTheme="majorHAnsi" w:cstheme="majorHAnsi"/>
        </w:rPr>
      </w:pPr>
      <w:hyperlink r:id="rId138"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2" w:name="_Toc107384266"/>
      <w:r w:rsidRPr="002D45AE">
        <w:rPr>
          <w:rFonts w:asciiTheme="majorHAnsi" w:hAnsiTheme="majorHAnsi" w:cstheme="majorHAnsi"/>
        </w:rPr>
        <w:lastRenderedPageBreak/>
        <w:t>Git Configuration</w:t>
      </w:r>
      <w:bookmarkEnd w:id="62"/>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9"/>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40"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3" w:name="_Toc107384267"/>
      <w:r w:rsidRPr="002D45AE">
        <w:rPr>
          <w:rFonts w:asciiTheme="majorHAnsi" w:hAnsiTheme="majorHAnsi" w:cstheme="majorHAnsi"/>
        </w:rPr>
        <w:lastRenderedPageBreak/>
        <w:t>SQL Serverless Pools</w:t>
      </w:r>
      <w:bookmarkEnd w:id="63"/>
    </w:p>
    <w:p w14:paraId="3A5CA10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hyperlink r:id="rId141" w:history="1">
        <w:r w:rsidRPr="002D45AE">
          <w:rPr>
            <w:rStyle w:val="Hyperlink"/>
            <w:rFonts w:asciiTheme="majorHAnsi" w:eastAsiaTheme="minorHAnsi" w:hAnsiTheme="majorHAnsi" w:cstheme="majorHAnsi"/>
          </w:rPr>
          <w:t>Azure Data Lake</w:t>
        </w:r>
      </w:hyperlink>
      <w:r w:rsidRPr="002D45AE">
        <w:rPr>
          <w:rStyle w:val="Hyperlink"/>
          <w:rFonts w:asciiTheme="majorHAnsi" w:eastAsiaTheme="minorHAnsi" w:hAnsiTheme="majorHAnsi" w:cstheme="majorHAnsi"/>
        </w:rPr>
        <w:t> (</w:t>
      </w:r>
      <w:hyperlink r:id="rId142" w:anchor="query-parquet-files" w:history="1">
        <w:r w:rsidRPr="002D45AE">
          <w:rPr>
            <w:rStyle w:val="Hyperlink"/>
            <w:rFonts w:asciiTheme="majorHAnsi" w:eastAsiaTheme="minorHAnsi" w:hAnsiTheme="majorHAnsi" w:cstheme="majorHAnsi"/>
          </w:rPr>
          <w:t>Parquet</w:t>
        </w:r>
      </w:hyperlink>
      <w:r w:rsidRPr="002D45AE">
        <w:rPr>
          <w:rStyle w:val="Hyperlink"/>
          <w:rFonts w:asciiTheme="majorHAnsi" w:eastAsiaTheme="minorHAnsi" w:hAnsiTheme="majorHAnsi" w:cstheme="majorHAnsi"/>
        </w:rPr>
        <w:t>, </w:t>
      </w:r>
      <w:hyperlink r:id="rId143" w:history="1">
        <w:r w:rsidRPr="002D45AE">
          <w:rPr>
            <w:rStyle w:val="Hyperlink"/>
            <w:rFonts w:asciiTheme="majorHAnsi" w:eastAsiaTheme="minorHAnsi" w:hAnsiTheme="majorHAnsi" w:cstheme="majorHAnsi"/>
          </w:rPr>
          <w:t>Delta Lake</w:t>
        </w:r>
      </w:hyperlink>
      <w:r w:rsidRPr="002D45AE">
        <w:rPr>
          <w:rStyle w:val="Hyperlink"/>
          <w:rFonts w:asciiTheme="majorHAnsi" w:eastAsiaTheme="minorHAnsi" w:hAnsiTheme="majorHAnsi" w:cstheme="majorHAnsi"/>
        </w:rPr>
        <w:t>, </w:t>
      </w:r>
      <w:hyperlink r:id="rId144" w:anchor="query-csv-files" w:history="1">
        <w:r w:rsidRPr="002D45AE">
          <w:rPr>
            <w:rStyle w:val="Hyperlink"/>
            <w:rFonts w:asciiTheme="majorHAnsi" w:eastAsiaTheme="minorHAnsi" w:hAnsiTheme="majorHAnsi" w:cstheme="majorHAnsi"/>
          </w:rPr>
          <w:t>delimited text</w:t>
        </w:r>
      </w:hyperlink>
      <w:r w:rsidRPr="002D45AE">
        <w:rPr>
          <w:rStyle w:val="Hyperlink"/>
          <w:rFonts w:asciiTheme="majorHAnsi" w:eastAsiaTheme="minorHAnsi" w:hAnsiTheme="majorHAnsi" w:cstheme="majorHAnsi"/>
        </w:rPr>
        <w:t xml:space="preserve">, </w:t>
      </w:r>
      <w:r w:rsidRPr="002D45AE">
        <w:rPr>
          <w:rFonts w:asciiTheme="majorHAnsi" w:hAnsiTheme="majorHAnsi" w:cstheme="majorHAnsi"/>
        </w:rPr>
        <w:t>JSON formats), </w:t>
      </w:r>
      <w:hyperlink r:id="rId145"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3A6B5BE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181A6C07"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 but to contain cost it won’t go past 2000 DWUs.</w:t>
      </w:r>
    </w:p>
    <w:p w14:paraId="48AF0BAE"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p>
    <w:p w14:paraId="7E5FE275"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Create multiple workspaces for increased concurrency.</w:t>
      </w:r>
    </w:p>
    <w:p w14:paraId="3F7F90F3" w14:textId="2DF3B6F1"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Charged on a per query basis</w:t>
      </w:r>
      <w:r w:rsidR="00C531E9">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Pr>
          <w:rFonts w:asciiTheme="majorHAnsi" w:hAnsiTheme="majorHAnsi" w:cstheme="majorHAnsi"/>
          <w:color w:val="171717"/>
          <w:shd w:val="clear" w:color="auto" w:fill="FFFFFF"/>
        </w:rPr>
        <w:t xml:space="preserve">process query. </w:t>
      </w:r>
      <w:r w:rsidR="00AC0FAC">
        <w:rPr>
          <w:rFonts w:asciiTheme="majorHAnsi" w:hAnsiTheme="majorHAnsi" w:cstheme="majorHAnsi"/>
          <w:color w:val="171717"/>
          <w:shd w:val="clear" w:color="auto" w:fill="FFFFFF"/>
        </w:rPr>
        <w:t>$5 per TB</w:t>
      </w:r>
      <w:r w:rsidRPr="002D45AE">
        <w:rPr>
          <w:rFonts w:asciiTheme="majorHAnsi" w:hAnsiTheme="majorHAnsi" w:cstheme="majorHAnsi"/>
          <w:color w:val="171717"/>
          <w:shd w:val="clear" w:color="auto" w:fill="FFFFFF"/>
        </w:rPr>
        <w:t>.</w:t>
      </w:r>
    </w:p>
    <w:p w14:paraId="1BE88A3A"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p>
    <w:p w14:paraId="430BA5A4" w14:textId="0438ABD8" w:rsidR="003E124C" w:rsidRPr="002D45AE" w:rsidRDefault="007947B3" w:rsidP="003E124C">
      <w:pPr>
        <w:rPr>
          <w:rFonts w:asciiTheme="majorHAnsi" w:hAnsiTheme="majorHAnsi" w:cstheme="majorHAnsi"/>
        </w:rPr>
      </w:pPr>
      <w:hyperlink r:id="rId146" w:history="1">
        <w:r w:rsidR="003E124C" w:rsidRPr="002D45AE">
          <w:rPr>
            <w:rStyle w:val="Hyperlink"/>
            <w:rFonts w:asciiTheme="majorHAnsi" w:hAnsiTheme="majorHAnsi" w:cstheme="majorHAnsi"/>
          </w:rPr>
          <w:t>https://docs.microsoft.com/en-us/azure/synapse-analytics/sql/on-demand-workspace-overview</w:t>
        </w:r>
      </w:hyperlink>
    </w:p>
    <w:p w14:paraId="30DE64D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5ED0356B" w14:textId="77777777" w:rsidR="003E124C" w:rsidRPr="002D45AE" w:rsidRDefault="007947B3" w:rsidP="003E124C">
      <w:pPr>
        <w:rPr>
          <w:rFonts w:asciiTheme="majorHAnsi" w:hAnsiTheme="majorHAnsi" w:cstheme="majorHAnsi"/>
        </w:rPr>
      </w:pPr>
      <w:hyperlink r:id="rId147" w:history="1">
        <w:r w:rsidR="003E124C" w:rsidRPr="002D45AE">
          <w:rPr>
            <w:rStyle w:val="Hyperlink"/>
            <w:rFonts w:asciiTheme="majorHAnsi" w:hAnsiTheme="majorHAnsi" w:cstheme="majorHAnsi"/>
          </w:rPr>
          <w:t>https://docs.microsoft.com/en-us/azure/synapse-analytics/get-started-analyze-sql-on-demand</w:t>
        </w:r>
      </w:hyperlink>
    </w:p>
    <w:p w14:paraId="749E407B" w14:textId="4C076E35"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8"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9"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50"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1"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2"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7947B3" w:rsidP="003E124C">
      <w:pPr>
        <w:rPr>
          <w:rStyle w:val="Hyperlink"/>
          <w:rFonts w:asciiTheme="majorHAnsi" w:hAnsiTheme="majorHAnsi" w:cstheme="majorHAnsi"/>
        </w:rPr>
      </w:pPr>
      <w:hyperlink r:id="rId153" w:anchor="delta-lake" w:history="1">
        <w:r w:rsidR="003E124C" w:rsidRPr="002D45AE">
          <w:rPr>
            <w:rStyle w:val="Hyperlink"/>
            <w:rFonts w:asciiTheme="majorHAnsi" w:hAnsiTheme="majorHAnsi" w:cstheme="majorHAnsi"/>
          </w:rPr>
          <w:t>Serverless SQL pool self-help - Azure Synapse Analytics | Microsoft Docs</w:t>
        </w:r>
      </w:hyperlink>
    </w:p>
    <w:p w14:paraId="51849F45" w14:textId="54918D90" w:rsidR="003E124C" w:rsidRDefault="003E124C" w:rsidP="003E124C">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4" w:history="1">
        <w:r w:rsidRPr="002D45AE">
          <w:rPr>
            <w:rStyle w:val="Hyperlink"/>
            <w:rFonts w:asciiTheme="majorHAnsi" w:hAnsiTheme="majorHAnsi" w:cstheme="majorHAnsi"/>
          </w:rPr>
          <w:t>https://docs.microsoft.com/en-us/azure/synapse-analytics/sql/data-processed</w:t>
        </w:r>
      </w:hyperlink>
    </w:p>
    <w:p w14:paraId="23D5D77C" w14:textId="77777777" w:rsidR="00FE3B14" w:rsidRPr="00FE3B14" w:rsidRDefault="00FE3B14" w:rsidP="003E124C">
      <w:pPr>
        <w:rPr>
          <w:rFonts w:asciiTheme="majorHAnsi" w:hAnsiTheme="majorHAnsi" w:cstheme="majorHAnsi"/>
        </w:rPr>
      </w:pPr>
    </w:p>
    <w:p w14:paraId="1C618F96" w14:textId="77777777" w:rsidR="000215CD" w:rsidRDefault="000215CD">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7DF04FD" w14:textId="04752037" w:rsidR="003E124C" w:rsidRPr="002D45AE" w:rsidRDefault="003E124C" w:rsidP="003E124C">
      <w:pPr>
        <w:pStyle w:val="Heading2"/>
        <w:rPr>
          <w:rFonts w:asciiTheme="majorHAnsi" w:hAnsiTheme="majorHAnsi" w:cstheme="majorHAnsi"/>
        </w:rPr>
      </w:pPr>
      <w:bookmarkStart w:id="64" w:name="_Toc107384268"/>
      <w:r w:rsidRPr="002D45AE">
        <w:rPr>
          <w:rFonts w:asciiTheme="majorHAnsi" w:hAnsiTheme="majorHAnsi" w:cstheme="majorHAnsi"/>
        </w:rPr>
        <w:lastRenderedPageBreak/>
        <w:t>Apache Spark Pools</w:t>
      </w:r>
      <w:bookmarkEnd w:id="64"/>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Spark is an optional analytics engine that can provide additional functionality to your Synapse workspace. Spark offers serval rich libraries: Spark SQL, Spark Streaming, </w:t>
      </w:r>
      <w:proofErr w:type="spellStart"/>
      <w:r w:rsidRPr="002D45AE">
        <w:rPr>
          <w:rFonts w:asciiTheme="majorHAnsi" w:hAnsiTheme="majorHAnsi" w:cstheme="majorHAnsi"/>
        </w:rPr>
        <w:t>MLlib</w:t>
      </w:r>
      <w:proofErr w:type="spellEnd"/>
      <w:r w:rsidRPr="002D45AE">
        <w:rPr>
          <w:rFonts w:asciiTheme="majorHAnsi" w:hAnsiTheme="majorHAnsi" w:cstheme="majorHAnsi"/>
        </w:rPr>
        <w:t xml:space="preserve"> and </w:t>
      </w:r>
      <w:proofErr w:type="spellStart"/>
      <w:r w:rsidRPr="002D45AE">
        <w:rPr>
          <w:rFonts w:asciiTheme="majorHAnsi" w:hAnsiTheme="majorHAnsi" w:cstheme="majorHAnsi"/>
        </w:rPr>
        <w:t>GraphX</w:t>
      </w:r>
      <w:proofErr w:type="spellEnd"/>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5"/>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6"/>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7"/>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8"/>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9"/>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60"/>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Pr="002D45AE">
        <w:rPr>
          <w:rFonts w:asciiTheme="majorHAnsi" w:hAnsiTheme="majorHAnsi" w:cstheme="majorHAnsi"/>
        </w:rPr>
        <w:br/>
      </w:r>
      <w:hyperlink r:id="rId161" w:history="1">
        <w:r w:rsidRPr="002D45AE">
          <w:rPr>
            <w:rStyle w:val="Hyperlink"/>
            <w:rFonts w:asciiTheme="majorHAnsi" w:hAnsiTheme="majorHAnsi" w:cstheme="majorHAnsi"/>
          </w:rPr>
          <w:t>Apache Spark pool concepts - Azure Synapse Analytics | Microsoft Docs</w:t>
        </w:r>
      </w:hyperlink>
      <w:r w:rsidRPr="002D45AE">
        <w:rPr>
          <w:rFonts w:asciiTheme="majorHAnsi" w:hAnsiTheme="majorHAnsi" w:cstheme="majorHAnsi"/>
        </w:rPr>
        <w:br/>
      </w:r>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7947B3" w:rsidP="003E124C">
      <w:pPr>
        <w:rPr>
          <w:rFonts w:asciiTheme="majorHAnsi" w:hAnsiTheme="majorHAnsi" w:cstheme="majorHAnsi"/>
        </w:rPr>
      </w:pPr>
      <w:hyperlink r:id="rId162" w:history="1">
        <w:proofErr w:type="spellStart"/>
        <w:r w:rsidR="003E124C" w:rsidRPr="002D45AE">
          <w:rPr>
            <w:rStyle w:val="Hyperlink"/>
            <w:rFonts w:asciiTheme="majorHAnsi" w:hAnsiTheme="majorHAnsi" w:cstheme="majorHAnsi"/>
          </w:rPr>
          <w:t>Quickstart</w:t>
        </w:r>
        <w:proofErr w:type="spellEnd"/>
        <w:r w:rsidR="003E124C" w:rsidRPr="002D45AE">
          <w:rPr>
            <w:rStyle w:val="Hyperlink"/>
            <w:rFonts w:asciiTheme="majorHAnsi" w:hAnsiTheme="majorHAnsi" w:cstheme="majorHAnsi"/>
          </w:rPr>
          <w: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3"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4"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5"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6"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7"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5" w:name="_Toc107384269"/>
      <w:r w:rsidRPr="002D45AE">
        <w:rPr>
          <w:rFonts w:asciiTheme="majorHAnsi" w:hAnsiTheme="majorHAnsi" w:cstheme="majorHAnsi"/>
        </w:rPr>
        <w:lastRenderedPageBreak/>
        <w:t>Audit</w:t>
      </w:r>
      <w:bookmarkEnd w:id="65"/>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 xml:space="preserve">Event hubs – allows consuming events into other platforms such as </w:t>
      </w:r>
      <w:proofErr w:type="spellStart"/>
      <w:r w:rsidRPr="002D45AE">
        <w:rPr>
          <w:rFonts w:asciiTheme="majorHAnsi" w:hAnsiTheme="majorHAnsi" w:cstheme="majorHAnsi"/>
        </w:rPr>
        <w:t>PowerBI</w:t>
      </w:r>
      <w:proofErr w:type="spellEnd"/>
      <w:r w:rsidRPr="002D45AE">
        <w:rPr>
          <w:rFonts w:asciiTheme="majorHAnsi" w:hAnsiTheme="majorHAnsi" w:cstheme="majorHAnsi"/>
        </w:rPr>
        <w:t>,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8"/>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7947B3" w:rsidP="00FE3B14">
      <w:pPr>
        <w:pStyle w:val="NoSpacing"/>
        <w:rPr>
          <w:rFonts w:asciiTheme="majorHAnsi" w:hAnsiTheme="majorHAnsi" w:cstheme="majorHAnsi"/>
        </w:rPr>
      </w:pPr>
      <w:hyperlink r:id="rId169"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66" w:name="_Toc107384270"/>
      <w:r w:rsidRPr="002D45AE">
        <w:rPr>
          <w:rFonts w:asciiTheme="majorHAnsi" w:hAnsiTheme="majorHAnsi" w:cstheme="majorHAnsi"/>
        </w:rPr>
        <w:lastRenderedPageBreak/>
        <w:t>Azure Defender</w:t>
      </w:r>
      <w:bookmarkEnd w:id="66"/>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70"/>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7947B3" w:rsidP="00FE3B14">
      <w:pPr>
        <w:pStyle w:val="NoSpacing"/>
        <w:rPr>
          <w:rFonts w:asciiTheme="majorHAnsi" w:hAnsiTheme="majorHAnsi" w:cstheme="majorHAnsi"/>
        </w:rPr>
      </w:pPr>
      <w:hyperlink r:id="rId171"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67" w:name="_Toc107384271"/>
      <w:r w:rsidRPr="002D45AE">
        <w:rPr>
          <w:rFonts w:asciiTheme="majorHAnsi" w:hAnsiTheme="majorHAnsi" w:cstheme="majorHAnsi"/>
        </w:rPr>
        <w:lastRenderedPageBreak/>
        <w:t>Diagnostics</w:t>
      </w:r>
      <w:bookmarkEnd w:id="67"/>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2"/>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3"/>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7947B3" w:rsidP="003E124C">
      <w:pPr>
        <w:pStyle w:val="NoSpacing"/>
        <w:rPr>
          <w:rStyle w:val="Hyperlink"/>
          <w:rFonts w:asciiTheme="majorHAnsi" w:hAnsiTheme="majorHAnsi" w:cstheme="majorHAnsi"/>
        </w:rPr>
      </w:pPr>
      <w:hyperlink r:id="rId174"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footerReference w:type="default" r:id="rId1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23273" w14:textId="77777777" w:rsidR="0004773B" w:rsidRDefault="0004773B" w:rsidP="001322EB">
      <w:pPr>
        <w:spacing w:after="0" w:line="240" w:lineRule="auto"/>
      </w:pPr>
      <w:r>
        <w:separator/>
      </w:r>
    </w:p>
  </w:endnote>
  <w:endnote w:type="continuationSeparator" w:id="0">
    <w:p w14:paraId="245E4E79" w14:textId="77777777" w:rsidR="0004773B" w:rsidRDefault="0004773B" w:rsidP="001322EB">
      <w:pPr>
        <w:spacing w:after="0" w:line="240" w:lineRule="auto"/>
      </w:pPr>
      <w:r>
        <w:continuationSeparator/>
      </w:r>
    </w:p>
  </w:endnote>
  <w:endnote w:type="continuationNotice" w:id="1">
    <w:p w14:paraId="694AEA96" w14:textId="77777777" w:rsidR="0004773B" w:rsidRDefault="00047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564650"/>
      <w:docPartObj>
        <w:docPartGallery w:val="Page Numbers (Bottom of Page)"/>
        <w:docPartUnique/>
      </w:docPartObj>
    </w:sdtPr>
    <w:sdtEndPr>
      <w:rPr>
        <w:noProof/>
      </w:rPr>
    </w:sdtEndPr>
    <w:sdtContent>
      <w:p w14:paraId="7DE3C92C" w14:textId="554D7D2E" w:rsidR="002B522F" w:rsidRDefault="002B522F">
        <w:pPr>
          <w:pStyle w:val="Footer"/>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55E1B" w14:textId="77777777" w:rsidR="0004773B" w:rsidRDefault="0004773B" w:rsidP="001322EB">
      <w:pPr>
        <w:spacing w:after="0" w:line="240" w:lineRule="auto"/>
      </w:pPr>
      <w:r>
        <w:separator/>
      </w:r>
    </w:p>
  </w:footnote>
  <w:footnote w:type="continuationSeparator" w:id="0">
    <w:p w14:paraId="72262F6C" w14:textId="77777777" w:rsidR="0004773B" w:rsidRDefault="0004773B" w:rsidP="001322EB">
      <w:pPr>
        <w:spacing w:after="0" w:line="240" w:lineRule="auto"/>
      </w:pPr>
      <w:r>
        <w:continuationSeparator/>
      </w:r>
    </w:p>
  </w:footnote>
  <w:footnote w:type="continuationNotice" w:id="1">
    <w:p w14:paraId="29A4E85A" w14:textId="77777777" w:rsidR="0004773B" w:rsidRDefault="000477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490"/>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436"/>
    <w:rsid w:val="000C29DD"/>
    <w:rsid w:val="000C2B83"/>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101F34"/>
    <w:rsid w:val="00102A66"/>
    <w:rsid w:val="00102EB1"/>
    <w:rsid w:val="00103DF9"/>
    <w:rsid w:val="001045E5"/>
    <w:rsid w:val="001045E9"/>
    <w:rsid w:val="00105BE1"/>
    <w:rsid w:val="00105D69"/>
    <w:rsid w:val="00106B4A"/>
    <w:rsid w:val="001079FA"/>
    <w:rsid w:val="00110274"/>
    <w:rsid w:val="001111F3"/>
    <w:rsid w:val="00111A88"/>
    <w:rsid w:val="00112981"/>
    <w:rsid w:val="00112D29"/>
    <w:rsid w:val="00112EE5"/>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2076"/>
    <w:rsid w:val="00143E8C"/>
    <w:rsid w:val="0014505E"/>
    <w:rsid w:val="001453EC"/>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BB8"/>
    <w:rsid w:val="001D4F6A"/>
    <w:rsid w:val="001D7B50"/>
    <w:rsid w:val="001E06FF"/>
    <w:rsid w:val="001E2155"/>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4CF9"/>
    <w:rsid w:val="002F5D70"/>
    <w:rsid w:val="002F6A20"/>
    <w:rsid w:val="002F6E73"/>
    <w:rsid w:val="00300723"/>
    <w:rsid w:val="00300803"/>
    <w:rsid w:val="003013CE"/>
    <w:rsid w:val="00301CD1"/>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0B44"/>
    <w:rsid w:val="003A31E9"/>
    <w:rsid w:val="003A3EA4"/>
    <w:rsid w:val="003A4D71"/>
    <w:rsid w:val="003A5C60"/>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888"/>
    <w:rsid w:val="003E3D41"/>
    <w:rsid w:val="003E3DB7"/>
    <w:rsid w:val="003E3E54"/>
    <w:rsid w:val="003E3F65"/>
    <w:rsid w:val="003E4207"/>
    <w:rsid w:val="003E43A0"/>
    <w:rsid w:val="003E54C2"/>
    <w:rsid w:val="003E568D"/>
    <w:rsid w:val="003E632B"/>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7B5"/>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3B88"/>
    <w:rsid w:val="004E4EBC"/>
    <w:rsid w:val="004E5255"/>
    <w:rsid w:val="004E5714"/>
    <w:rsid w:val="004E61B0"/>
    <w:rsid w:val="004E7091"/>
    <w:rsid w:val="004F0301"/>
    <w:rsid w:val="004F0C3B"/>
    <w:rsid w:val="004F32F3"/>
    <w:rsid w:val="004F3537"/>
    <w:rsid w:val="004F7B70"/>
    <w:rsid w:val="00501E80"/>
    <w:rsid w:val="005023DA"/>
    <w:rsid w:val="0050349A"/>
    <w:rsid w:val="00505DC8"/>
    <w:rsid w:val="0050628C"/>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6807"/>
    <w:rsid w:val="00527352"/>
    <w:rsid w:val="00530A3F"/>
    <w:rsid w:val="00530D66"/>
    <w:rsid w:val="00531938"/>
    <w:rsid w:val="0053203A"/>
    <w:rsid w:val="00533007"/>
    <w:rsid w:val="005333E1"/>
    <w:rsid w:val="005339D9"/>
    <w:rsid w:val="005342F6"/>
    <w:rsid w:val="0053435C"/>
    <w:rsid w:val="00535236"/>
    <w:rsid w:val="00536AF9"/>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2B17"/>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FC"/>
    <w:rsid w:val="005F4796"/>
    <w:rsid w:val="005F4EF4"/>
    <w:rsid w:val="005F6632"/>
    <w:rsid w:val="005F66BF"/>
    <w:rsid w:val="005F68D9"/>
    <w:rsid w:val="006007DE"/>
    <w:rsid w:val="00601487"/>
    <w:rsid w:val="00605D52"/>
    <w:rsid w:val="00606D7B"/>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57AC"/>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4FFC"/>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1246"/>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0B21"/>
    <w:rsid w:val="00751C03"/>
    <w:rsid w:val="00752AE9"/>
    <w:rsid w:val="00752F6F"/>
    <w:rsid w:val="00753A52"/>
    <w:rsid w:val="00753D68"/>
    <w:rsid w:val="0075413A"/>
    <w:rsid w:val="00755832"/>
    <w:rsid w:val="00756CA8"/>
    <w:rsid w:val="00757249"/>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3E52"/>
    <w:rsid w:val="00777B8D"/>
    <w:rsid w:val="00782355"/>
    <w:rsid w:val="007831EA"/>
    <w:rsid w:val="00785619"/>
    <w:rsid w:val="007861E8"/>
    <w:rsid w:val="00786634"/>
    <w:rsid w:val="00787D7E"/>
    <w:rsid w:val="00791965"/>
    <w:rsid w:val="00793FD3"/>
    <w:rsid w:val="007947B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5591"/>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59BB"/>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F37"/>
    <w:rsid w:val="00924730"/>
    <w:rsid w:val="00924993"/>
    <w:rsid w:val="00924E12"/>
    <w:rsid w:val="00924FA1"/>
    <w:rsid w:val="009252C3"/>
    <w:rsid w:val="00925D25"/>
    <w:rsid w:val="00930617"/>
    <w:rsid w:val="00933EC7"/>
    <w:rsid w:val="00933F6D"/>
    <w:rsid w:val="00934EDA"/>
    <w:rsid w:val="009355B3"/>
    <w:rsid w:val="00935624"/>
    <w:rsid w:val="00937796"/>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5EEE"/>
    <w:rsid w:val="0096739C"/>
    <w:rsid w:val="0097014E"/>
    <w:rsid w:val="00971EF6"/>
    <w:rsid w:val="00972077"/>
    <w:rsid w:val="009721C9"/>
    <w:rsid w:val="0097382D"/>
    <w:rsid w:val="00975C84"/>
    <w:rsid w:val="00976010"/>
    <w:rsid w:val="00976F48"/>
    <w:rsid w:val="009771B0"/>
    <w:rsid w:val="009779FB"/>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3EF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29DC"/>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344F"/>
    <w:rsid w:val="00BB43AA"/>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194"/>
    <w:rsid w:val="00C372BE"/>
    <w:rsid w:val="00C37A36"/>
    <w:rsid w:val="00C37BED"/>
    <w:rsid w:val="00C40854"/>
    <w:rsid w:val="00C409D1"/>
    <w:rsid w:val="00C42CDC"/>
    <w:rsid w:val="00C42D68"/>
    <w:rsid w:val="00C4399D"/>
    <w:rsid w:val="00C45626"/>
    <w:rsid w:val="00C45BFF"/>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4FE8"/>
    <w:rsid w:val="00C6570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17A"/>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18B2"/>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79E"/>
    <w:rsid w:val="00D21EB0"/>
    <w:rsid w:val="00D22C66"/>
    <w:rsid w:val="00D23794"/>
    <w:rsid w:val="00D24123"/>
    <w:rsid w:val="00D2618E"/>
    <w:rsid w:val="00D2644D"/>
    <w:rsid w:val="00D27C4D"/>
    <w:rsid w:val="00D31B6B"/>
    <w:rsid w:val="00D33931"/>
    <w:rsid w:val="00D34B5B"/>
    <w:rsid w:val="00D3545F"/>
    <w:rsid w:val="00D35665"/>
    <w:rsid w:val="00D35678"/>
    <w:rsid w:val="00D36101"/>
    <w:rsid w:val="00D36713"/>
    <w:rsid w:val="00D36A8F"/>
    <w:rsid w:val="00D373A1"/>
    <w:rsid w:val="00D3765F"/>
    <w:rsid w:val="00D401C0"/>
    <w:rsid w:val="00D4299E"/>
    <w:rsid w:val="00D4654F"/>
    <w:rsid w:val="00D46EEF"/>
    <w:rsid w:val="00D47000"/>
    <w:rsid w:val="00D47EA5"/>
    <w:rsid w:val="00D50691"/>
    <w:rsid w:val="00D5312A"/>
    <w:rsid w:val="00D53CD6"/>
    <w:rsid w:val="00D54AF5"/>
    <w:rsid w:val="00D559AC"/>
    <w:rsid w:val="00D562F9"/>
    <w:rsid w:val="00D61658"/>
    <w:rsid w:val="00D61E5B"/>
    <w:rsid w:val="00D62427"/>
    <w:rsid w:val="00D624D2"/>
    <w:rsid w:val="00D626CC"/>
    <w:rsid w:val="00D6271D"/>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2927"/>
    <w:rsid w:val="00E82C0E"/>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B17"/>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D3"/>
    <w:rsid w:val="00F14763"/>
    <w:rsid w:val="00F14AB4"/>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CA8"/>
    <w:rsid w:val="00FA14C0"/>
    <w:rsid w:val="00FA2C09"/>
    <w:rsid w:val="00FA3116"/>
    <w:rsid w:val="00FA508A"/>
    <w:rsid w:val="00FA51A1"/>
    <w:rsid w:val="00FA52AE"/>
    <w:rsid w:val="00FA5360"/>
    <w:rsid w:val="00FA5BAD"/>
    <w:rsid w:val="00FA5E7E"/>
    <w:rsid w:val="00FA74F2"/>
    <w:rsid w:val="00FA7A47"/>
    <w:rsid w:val="00FA7B80"/>
    <w:rsid w:val="00FB433A"/>
    <w:rsid w:val="00FB467F"/>
    <w:rsid w:val="00FB47B6"/>
    <w:rsid w:val="00FB4A4A"/>
    <w:rsid w:val="00FB5D6A"/>
    <w:rsid w:val="00FB5E60"/>
    <w:rsid w:val="00FC08F0"/>
    <w:rsid w:val="00FC23CF"/>
    <w:rsid w:val="00FC2D01"/>
    <w:rsid w:val="00FC33A4"/>
    <w:rsid w:val="00FC4960"/>
    <w:rsid w:val="00FC6F18"/>
    <w:rsid w:val="00FC7D7D"/>
    <w:rsid w:val="00FC7EC2"/>
    <w:rsid w:val="00FD00F9"/>
    <w:rsid w:val="00FD33F5"/>
    <w:rsid w:val="00FD36C5"/>
    <w:rsid w:val="00FD380B"/>
    <w:rsid w:val="00FD5315"/>
    <w:rsid w:val="00FD6427"/>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hyperlink" Target="https://docs.microsoft.com/en-us/sql/t-sql/language-elements/transactions-sql-data-warehouse?view=aps-pdw-2016-au7" TargetMode="External"/><Relationship Id="rId84" Type="http://schemas.openxmlformats.org/officeDocument/2006/relationships/hyperlink" Target="https://docs.microsoft.com/en-us/azure/synapse-analytics/sql-data-warehouse/column-level-security" TargetMode="External"/><Relationship Id="rId138" Type="http://schemas.openxmlformats.org/officeDocument/2006/relationships/hyperlink" Target="https://docs.microsoft.com/en-us/azure/synapse-analytics/security/how-to-create-managed-private-endpoints" TargetMode="External"/><Relationship Id="rId159" Type="http://schemas.openxmlformats.org/officeDocument/2006/relationships/image" Target="media/image70.png"/><Relationship Id="rId170" Type="http://schemas.openxmlformats.org/officeDocument/2006/relationships/image" Target="media/image73.png"/><Relationship Id="rId107" Type="http://schemas.openxmlformats.org/officeDocument/2006/relationships/hyperlink" Target="https://docs.microsoft.com/en-us/azure/synapse-analytics/sql-data-warehouse/performance-tuning-ordered-cci"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hyperlink" Target="https://docs.microsoft.com/en-us/azure/synapse-analytics/sql/best-practices-dedicated-sql-pool" TargetMode="External"/><Relationship Id="rId128" Type="http://schemas.openxmlformats.org/officeDocument/2006/relationships/image" Target="media/image56.png"/><Relationship Id="rId149" Type="http://schemas.openxmlformats.org/officeDocument/2006/relationships/hyperlink" Target="https://docs.microsoft.com/en-us/azure/synapse-analytics/sql/resources-self-help-sql-on-demand"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image" Target="media/image71.png"/><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34.emf"/><Relationship Id="rId118" Type="http://schemas.openxmlformats.org/officeDocument/2006/relationships/image" Target="media/image48.png"/><Relationship Id="rId139" Type="http://schemas.openxmlformats.org/officeDocument/2006/relationships/image" Target="media/image65.png"/><Relationship Id="rId85" Type="http://schemas.openxmlformats.org/officeDocument/2006/relationships/image" Target="media/image39.emf"/><Relationship Id="rId150" Type="http://schemas.openxmlformats.org/officeDocument/2006/relationships/hyperlink" Target="https://docs.microsoft.com/en-us/azure/synapse-analytics/sql/query-data-storage" TargetMode="External"/><Relationship Id="rId171" Type="http://schemas.openxmlformats.org/officeDocument/2006/relationships/hyperlink" Target="https://docs.microsoft.com/en-us/azure/azure-sql/database/azure-defender-for-sql"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constraints" TargetMode="External"/><Relationship Id="rId129" Type="http://schemas.openxmlformats.org/officeDocument/2006/relationships/image" Target="media/image57.png"/><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hyperlink" Target="https://docs.microsoft.com/en-us/azure/synapse-analytics/sql-data-warehouse/cheat-sheet" TargetMode="External"/><Relationship Id="rId96" Type="http://schemas.openxmlformats.org/officeDocument/2006/relationships/image" Target="media/image43.png"/><Relationship Id="rId140" Type="http://schemas.openxmlformats.org/officeDocument/2006/relationships/hyperlink" Target="https://docs.microsoft.com/en-us/azure/synapse-analytics/cicd/source-control" TargetMode="External"/><Relationship Id="rId161" Type="http://schemas.openxmlformats.org/officeDocument/2006/relationships/hyperlink" Target="https://docs.microsoft.com/en-us/azure/synapse-analytics/spark/apache-spark-pool-configurations" TargetMode="Externa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ecurity/how-to-create-a-workspace-with-data-exfiltration-protection" TargetMode="External"/><Relationship Id="rId119" Type="http://schemas.openxmlformats.org/officeDocument/2006/relationships/image" Target="media/image4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oleObject" Target="embeddings/oleObject1.bin"/><Relationship Id="rId81" Type="http://schemas.openxmlformats.org/officeDocument/2006/relationships/image" Target="media/image38.emf"/><Relationship Id="rId86" Type="http://schemas.openxmlformats.org/officeDocument/2006/relationships/oleObject" Target="embeddings/oleObject5.bin"/><Relationship Id="rId130" Type="http://schemas.openxmlformats.org/officeDocument/2006/relationships/hyperlink" Target="https://docs.microsoft.com/en-us/azure/synapse-analytics/security/how-to-connect-to-workspace-with-private-links" TargetMode="External"/><Relationship Id="rId135" Type="http://schemas.openxmlformats.org/officeDocument/2006/relationships/image" Target="media/image62.png"/><Relationship Id="rId151" Type="http://schemas.openxmlformats.org/officeDocument/2006/relationships/hyperlink" Target="https://docs.microsoft.com/en-us/azure/synapse-analytics/sql/query-delta-lake-format" TargetMode="External"/><Relationship Id="rId156" Type="http://schemas.openxmlformats.org/officeDocument/2006/relationships/image" Target="media/image67.png"/><Relationship Id="rId177" Type="http://schemas.microsoft.com/office/2011/relationships/people" Target="people.xml"/><Relationship Id="rId172"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data-warehouse/sql-data-warehouse-tables-identity"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hyperlink" Target="https://docs.microsoft.com/en-us/azure/synapse-analytics/sql-data-warehouse/sql-data-warehouse-develop-best-practices-transactions" TargetMode="External"/><Relationship Id="rId76" Type="http://schemas.openxmlformats.org/officeDocument/2006/relationships/hyperlink" Target="https://docs.microsoft.com/en-us/azure/azure-sql/database/authentication-aad-configure?tabs=azure-powershell" TargetMode="External"/><Relationship Id="rId97" Type="http://schemas.openxmlformats.org/officeDocument/2006/relationships/hyperlink" Target="https://docs.microsoft.com/en-us/azure/synapse-analytics/sql-data-warehouse/sql-data-warehouse-develop-label" TargetMode="External"/><Relationship Id="rId104" Type="http://schemas.openxmlformats.org/officeDocument/2006/relationships/hyperlink" Target="https://docs.microsoft.com/en-us/azure/synapse-analytics/sql-data-warehouse/performance-tuning-materialized-views" TargetMode="External"/><Relationship Id="rId120" Type="http://schemas.openxmlformats.org/officeDocument/2006/relationships/hyperlink" Target="https://docs.microsoft.com/en-us/azure/synapse-analytics/quickstart-create-sql-pool-portal" TargetMode="External"/><Relationship Id="rId125" Type="http://schemas.openxmlformats.org/officeDocument/2006/relationships/hyperlink" Target="https://docs.microsoft.com/en-us/azure/synapse-analytics/security/synapse-workspace-ip-firewall" TargetMode="External"/><Relationship Id="rId141" Type="http://schemas.openxmlformats.org/officeDocument/2006/relationships/hyperlink" Target="https://docs.microsoft.com/en-us/azure/synapse-analytics/sql/query-data-storage" TargetMode="External"/><Relationship Id="rId146" Type="http://schemas.openxmlformats.org/officeDocument/2006/relationships/hyperlink" Target="https://docs.microsoft.com/en-us/azure/synapse-analytics/sql/on-demand-workspace-overview" TargetMode="External"/><Relationship Id="rId167" Type="http://schemas.openxmlformats.org/officeDocument/2006/relationships/hyperlink" Target="https://docs.microsoft.com/en-us/azure/synapse-analytics/spark/apache-spark-delta-lake-overview?pivots=programming-language-python" TargetMode="External"/><Relationship Id="rId7" Type="http://schemas.openxmlformats.org/officeDocument/2006/relationships/footnotes" Target="footnotes.xml"/><Relationship Id="rId71"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2" Type="http://schemas.openxmlformats.org/officeDocument/2006/relationships/hyperlink" Target="https://docs.microsoft.com/en-us/azure/synapse-analytics/monitoring/how-to-monitor-using-azure-monitor" TargetMode="External"/><Relationship Id="rId162" Type="http://schemas.openxmlformats.org/officeDocument/2006/relationships/hyperlink" Target="https://docs.microsoft.com/en-us/azure/synapse-analytics/quickstart-create-apache-spark-pool-portal" TargetMode="Externa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image" Target="media/image35.emf"/><Relationship Id="rId87"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10" Type="http://schemas.openxmlformats.org/officeDocument/2006/relationships/hyperlink" Target="https://docs.microsoft.com/en-us/azure/synapse-analytics/sql/overview-features" TargetMode="External"/><Relationship Id="rId115" Type="http://schemas.openxmlformats.org/officeDocument/2006/relationships/hyperlink" Target="https://docs.microsoft.com/en-us/azure/synapse-analytics/security/workspaces-encryption" TargetMode="External"/><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68.png"/><Relationship Id="rId178" Type="http://schemas.openxmlformats.org/officeDocument/2006/relationships/theme" Target="theme/theme1.xml"/><Relationship Id="rId61" Type="http://schemas.openxmlformats.org/officeDocument/2006/relationships/hyperlink" Target="https://docs.microsoft.com/en-us/azure/synapse-analytics/sql-data-warehouse/memory-concurrency-limits" TargetMode="External"/><Relationship Id="rId82" Type="http://schemas.openxmlformats.org/officeDocument/2006/relationships/oleObject" Target="embeddings/oleObject4.bin"/><Relationship Id="rId152" Type="http://schemas.openxmlformats.org/officeDocument/2006/relationships/hyperlink" Target="https://docs.microsoft.com/en-us/azure/synapse-analytics/sql/create-external-table-as-select" TargetMode="External"/><Relationship Id="rId173" Type="http://schemas.openxmlformats.org/officeDocument/2006/relationships/image" Target="media/image75.png"/><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image" Target="media/image30.png"/><Relationship Id="rId77" Type="http://schemas.openxmlformats.org/officeDocument/2006/relationships/hyperlink" Target="https://docs.microsoft.com/en-us/azure/synapse-analytics/security/how-to-set-up-access-control" TargetMode="External"/><Relationship Id="rId100" Type="http://schemas.openxmlformats.org/officeDocument/2006/relationships/hyperlink" Target="https://docs.microsoft.com/en-us/azure/synapse-analytics/sql-data-warehouse/sql-data-warehouse-manage-monitor" TargetMode="External"/><Relationship Id="rId105" Type="http://schemas.openxmlformats.org/officeDocument/2006/relationships/hyperlink" Target="https://docs.microsoft.com/en-us/azure/synapse-analytics/sql-data-warehouse/performance-tuning-result-set-caching" TargetMode="External"/><Relationship Id="rId126" Type="http://schemas.openxmlformats.org/officeDocument/2006/relationships/image" Target="media/image54.png"/><Relationship Id="rId147" Type="http://schemas.openxmlformats.org/officeDocument/2006/relationships/hyperlink" Target="https://docs.microsoft.com/en-us/azure/synapse-analytics/get-started-analyze-sql-on-demand" TargetMode="External"/><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https://docs.microsoft.com/en-us/azure/data-factory/load-azure-sql-data-warehouse?toc=/azure/synapse-analytics/sql-data-warehouse/toc.json&amp;bc=/azure/synapse-analytics/sql-data-warehouse/breadcrumb/toc.json" TargetMode="External"/><Relationship Id="rId72" Type="http://schemas.openxmlformats.org/officeDocument/2006/relationships/image" Target="media/image37.png"/><Relationship Id="rId93" Type="http://schemas.openxmlformats.org/officeDocument/2006/relationships/hyperlink" Target="https://docs.microsoft.com/en-us/azure/synapse-analytics/sql-data-warehouse/sql-data-warehouse-manage-compute-overview" TargetMode="External"/><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0.png"/><Relationship Id="rId142" Type="http://schemas.openxmlformats.org/officeDocument/2006/relationships/hyperlink" Target="https://docs.microsoft.com/en-us/azure/synapse-analytics/sql/query-data-storage" TargetMode="External"/><Relationship Id="rId163" Type="http://schemas.openxmlformats.org/officeDocument/2006/relationships/hyperlink" Target="https://docs.microsoft.com/en-us/azure/synapse-analytics/spark/apache-spark-job-definition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oleObject" Target="embeddings/oleObject2.bin"/><Relationship Id="rId116" Type="http://schemas.openxmlformats.org/officeDocument/2006/relationships/image" Target="media/image46.png"/><Relationship Id="rId137" Type="http://schemas.openxmlformats.org/officeDocument/2006/relationships/image" Target="media/image64.png"/><Relationship Id="rId158"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azure/synapse-analytics/sql-data-warehouse/resource-classes-for-workload-management" TargetMode="External"/><Relationship Id="rId83"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88" Type="http://schemas.openxmlformats.org/officeDocument/2006/relationships/hyperlink" Target="https://docs.microsoft.com/en-us/sql/relational-databases/security/encryption/encrypt-a-column-of-data?view=azure-sqldw-latest" TargetMode="External"/><Relationship Id="rId111" Type="http://schemas.openxmlformats.org/officeDocument/2006/relationships/hyperlink" Target="https://docs.microsoft.com/en-us/azure/synapse-analytics/sql-data-warehouse/sql-data-warehouse-tables-data-types" TargetMode="External"/><Relationship Id="rId132" Type="http://schemas.openxmlformats.org/officeDocument/2006/relationships/image" Target="media/image59.png"/><Relationship Id="rId153" Type="http://schemas.openxmlformats.org/officeDocument/2006/relationships/hyperlink" Target="https://docs.microsoft.com/en-us/azure/synapse-analytics/sql/resources-self-help-sql-on-demand" TargetMode="External"/><Relationship Id="rId174" Type="http://schemas.openxmlformats.org/officeDocument/2006/relationships/hyperlink" Target="https://docs.microsoft.com/en-us/azure/azure-monitor/essentials/diagnostic-settings?WT.mc_id=Portal-Microsoft_Azure_Monitoring&amp;tabs=CMD"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docs.microsoft.com/en-us/azure/synapse-analytics/sql-data-warehouse/sql-data-warehouse-manage-compute-overview" TargetMode="External"/><Relationship Id="rId106" Type="http://schemas.openxmlformats.org/officeDocument/2006/relationships/hyperlink" Target="https://docs.microsoft.com/en-us/azure/synapse-analytics/sql-data-warehouse/sql-data-warehouse-workload-isolation"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data-warehouse/backup-and-restore" TargetMode="External"/><Relationship Id="rId78" Type="http://schemas.openxmlformats.org/officeDocument/2006/relationships/hyperlink" Target="https://docs.microsoft.com/en-us/sql/t-sql/statements/grant-object-permissions-transact-sql?view=sql-server-ver15" TargetMode="External"/><Relationship Id="rId94" Type="http://schemas.openxmlformats.org/officeDocument/2006/relationships/image" Target="media/image41.png"/><Relationship Id="rId99" Type="http://schemas.openxmlformats.org/officeDocument/2006/relationships/hyperlink" Target="https://docs.microsoft.com/en-us/azure/synapse-analytics/sql-data-warehouse/sql-data-warehouse-troubleshoot" TargetMode="External"/><Relationship Id="rId101" Type="http://schemas.openxmlformats.org/officeDocument/2006/relationships/image" Target="media/image44.png"/><Relationship Id="rId122" Type="http://schemas.openxmlformats.org/officeDocument/2006/relationships/image" Target="media/image51.png"/><Relationship Id="rId143" Type="http://schemas.openxmlformats.org/officeDocument/2006/relationships/hyperlink" Target="https://docs.microsoft.com/en-us/azure/synapse-analytics/sql/query-delta-lake-format" TargetMode="External"/><Relationship Id="rId148" Type="http://schemas.openxmlformats.org/officeDocument/2006/relationships/hyperlink" Target="https://docs.microsoft.com/en-us/azure/synapse-analytics/sql/best-practices-serverless-sql-pool" TargetMode="External"/><Relationship Id="rId164" Type="http://schemas.openxmlformats.org/officeDocument/2006/relationships/hyperlink" Target="https://docs.microsoft.com/en-us/azure/synapse-analytics/spark/apache-spark-manage-python-packages" TargetMode="External"/><Relationship Id="rId169" Type="http://schemas.openxmlformats.org/officeDocument/2006/relationships/hyperlink" Target="https://docs.microsoft.com/en-us/azure/azure-sql/database/auditing-overview"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hyperlink" Target="https://docs.microsoft.com/en-us/azure/synapse-analytics/sql/develop-tables-statistics" TargetMode="External"/><Relationship Id="rId89" Type="http://schemas.openxmlformats.org/officeDocument/2006/relationships/hyperlink" Target="https://docs.microsoft.com/en-us/azure/synapse-analytics/security/workspaces-encryption" TargetMode="External"/><Relationship Id="rId112" Type="http://schemas.openxmlformats.org/officeDocument/2006/relationships/hyperlink" Target="https://docs.microsoft.com/en-us/azure/synapse-analytics/sql-data-warehouse/sql-data-warehouse-service-capacity-limits" TargetMode="External"/><Relationship Id="rId133" Type="http://schemas.openxmlformats.org/officeDocument/2006/relationships/image" Target="media/image60.png"/><Relationship Id="rId154" Type="http://schemas.openxmlformats.org/officeDocument/2006/relationships/hyperlink" Target="https://docs.microsoft.com/en-us/azure/synapse-analytics/sql/data-processed" TargetMode="External"/><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1.png"/><Relationship Id="rId79" Type="http://schemas.openxmlformats.org/officeDocument/2006/relationships/hyperlink" Target="https://docs.microsoft.com/en-us/sql/t-sql/statements/deny-transact-sql?view=sql-server-ver15" TargetMode="External"/><Relationship Id="rId102" Type="http://schemas.openxmlformats.org/officeDocument/2006/relationships/image" Target="media/image45.png"/><Relationship Id="rId123" Type="http://schemas.openxmlformats.org/officeDocument/2006/relationships/image" Target="media/image52.png"/><Relationship Id="rId144" Type="http://schemas.openxmlformats.org/officeDocument/2006/relationships/hyperlink" Target="https://docs.microsoft.com/en-us/azure/synapse-analytics/sql/query-data-storage" TargetMode="External"/><Relationship Id="rId90" Type="http://schemas.openxmlformats.org/officeDocument/2006/relationships/image" Target="media/image40.png"/><Relationship Id="rId165" Type="http://schemas.openxmlformats.org/officeDocument/2006/relationships/hyperlink" Target="https://docs.microsoft.com/en-us/azure/synapse-analytics/monitoring/apache-spark-applications" TargetMode="Externa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image" Target="media/image36.emf"/><Relationship Id="rId113" Type="http://schemas.openxmlformats.org/officeDocument/2006/relationships/hyperlink" Target="https://docs.microsoft.com/en-us/azure/synapse-analytics/security/synapse-workspace-managed-vnet" TargetMode="External"/><Relationship Id="rId134" Type="http://schemas.openxmlformats.org/officeDocument/2006/relationships/image" Target="media/image61.png"/><Relationship Id="rId80" Type="http://schemas.openxmlformats.org/officeDocument/2006/relationships/hyperlink" Target="https://docs.microsoft.com/en-us/sql/t-sql/statements/grant-schema-permissions-transact-sql?view=sql-server-ver15" TargetMode="External"/><Relationship Id="rId155" Type="http://schemas.openxmlformats.org/officeDocument/2006/relationships/image" Target="media/image66.png"/><Relationship Id="rId176" Type="http://schemas.openxmlformats.org/officeDocument/2006/relationships/fontTable" Target="fontTable.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2.png"/><Relationship Id="rId103" Type="http://schemas.openxmlformats.org/officeDocument/2006/relationships/hyperlink" Target="https://docs.microsoft.com/en-us/azure/synapse-analytics/sql-data-warehouse/sql-data-warehouse-tables-partition" TargetMode="External"/><Relationship Id="rId124" Type="http://schemas.openxmlformats.org/officeDocument/2006/relationships/image" Target="media/image53.png"/><Relationship Id="rId70" Type="http://schemas.openxmlformats.org/officeDocument/2006/relationships/oleObject" Target="embeddings/oleObject3.bin"/><Relationship Id="rId91" Type="http://schemas.openxmlformats.org/officeDocument/2006/relationships/hyperlink" Target="https://docs.microsoft.com/en-us/azure/synapse-analytics/sql-data-warehouse/sql-data-warehouse-manage-compute-overview" TargetMode="External"/><Relationship Id="rId145"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166" Type="http://schemas.openxmlformats.org/officeDocument/2006/relationships/hyperlink" Target="https://docs.microsoft.com/en-us/azure/synapse-analytics/spark/apache-spark-performance-hyperspace?pivots=programming-language-pytho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10376</TotalTime>
  <Pages>63</Pages>
  <Words>12748</Words>
  <Characters>72665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739</cp:revision>
  <dcterms:created xsi:type="dcterms:W3CDTF">2021-12-14T17:04:00Z</dcterms:created>
  <dcterms:modified xsi:type="dcterms:W3CDTF">2022-07-08T14:02:00Z</dcterms:modified>
</cp:coreProperties>
</file>