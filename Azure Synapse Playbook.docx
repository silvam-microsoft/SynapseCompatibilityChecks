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cstheme="majorHAnsi"/>
        </w:rPr>
        <w:id w:val="188962370"/>
        <w:docPartObj>
          <w:docPartGallery w:val="Cover Pages"/>
          <w:docPartUnique/>
        </w:docPartObj>
      </w:sdtPr>
      <w:sdtEndPr>
        <w:rPr>
          <w:b/>
          <w:bCs/>
          <w:noProof/>
        </w:rPr>
      </w:sdtEndPr>
      <w:sdtContent>
        <w:p w14:paraId="6179628B" w14:textId="5570A31F" w:rsidR="00FA3116" w:rsidRPr="002D45AE" w:rsidRDefault="00FA3116">
          <w:pPr>
            <w:rPr>
              <w:rFonts w:asciiTheme="majorHAnsi" w:hAnsiTheme="majorHAnsi" w:cstheme="majorHAnsi"/>
            </w:rPr>
          </w:pPr>
          <w:r w:rsidRPr="002D45AE">
            <w:rPr>
              <w:rFonts w:asciiTheme="majorHAnsi" w:hAnsiTheme="majorHAnsi" w:cstheme="majorHAnsi"/>
              <w:noProof/>
            </w:rPr>
            <mc:AlternateContent>
              <mc:Choice Requires="wpg">
                <w:drawing>
                  <wp:anchor distT="0" distB="0" distL="114300" distR="114300" simplePos="0" relativeHeight="251658242" behindDoc="0" locked="0" layoutInCell="1" allowOverlap="1" wp14:anchorId="08C648A3" wp14:editId="39DD5C6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7C896B"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2D45AE">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2AF6F96A" wp14:editId="04126E6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55CCA" w14:textId="47D3A31E" w:rsidR="00FA3116" w:rsidRPr="00416A94" w:rsidRDefault="00786634">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AF6F96A" id="_x0000_t202" coordsize="21600,21600" o:spt="202" path="m,l,21600r21600,l21600,xe">
                    <v:stroke joinstyle="miter"/>
                    <v:path gradientshapeok="t" o:connecttype="rect"/>
                  </v:shapetype>
                  <v:shape id="Text Box 154" o:spid="_x0000_s1026"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" filled="f" stroked="f" strokeweight=".5pt">
                    <v:textbox inset="126pt,0,54pt,0">
                      <w:txbxContent>
                        <w:p w14:paraId="4B955CCA" w14:textId="47D3A31E" w:rsidR="00FA3116" w:rsidRPr="00416A94" w:rsidRDefault="00786634">
                          <w:pPr>
                            <w:jc w:val="right"/>
                            <w:rPr>
                              <w:color w:val="4472C4" w:themeColor="accent1"/>
                              <w:sz w:val="64"/>
                              <w:szCs w:val="64"/>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764C" w:rsidRPr="00416A94">
                                <w:rPr>
                                  <w:caps/>
                                  <w:color w:val="4472C4" w:themeColor="accent1"/>
                                  <w:sz w:val="56"/>
                                  <w:szCs w:val="56"/>
                                </w:rPr>
                                <w:t xml:space="preserve">AZURE </w:t>
                              </w:r>
                              <w:r w:rsidR="005A24AB" w:rsidRPr="00416A94">
                                <w:rPr>
                                  <w:caps/>
                                  <w:color w:val="4472C4" w:themeColor="accent1"/>
                                  <w:sz w:val="56"/>
                                  <w:szCs w:val="56"/>
                                </w:rPr>
                                <w:t xml:space="preserve">SYNAPSE </w:t>
                              </w:r>
                              <w:r w:rsidR="00FB47B6" w:rsidRPr="00416A94">
                                <w:rPr>
                                  <w:caps/>
                                  <w:color w:val="4472C4" w:themeColor="accent1"/>
                                  <w:sz w:val="56"/>
                                  <w:szCs w:val="56"/>
                                </w:rPr>
                                <w:t>PLAYBOOK</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3C157E43" w14:textId="5645F8F7" w:rsidR="00FA3116" w:rsidRDefault="006D16C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C4082C5" w14:textId="5D2ECF33" w:rsidR="00FA3116" w:rsidRPr="002D45AE" w:rsidRDefault="00D84389">
          <w:pPr>
            <w:rPr>
              <w:rFonts w:asciiTheme="majorHAnsi" w:hAnsiTheme="majorHAnsi" w:cstheme="majorHAnsi"/>
              <w:b/>
              <w:bCs/>
              <w:noProof/>
            </w:rPr>
          </w:pPr>
          <w:r w:rsidRPr="002D45AE">
            <w:rPr>
              <w:rFonts w:asciiTheme="majorHAnsi" w:hAnsiTheme="majorHAnsi" w:cstheme="majorHAnsi"/>
              <w:noProof/>
            </w:rPr>
            <mc:AlternateContent>
              <mc:Choice Requires="wps">
                <w:drawing>
                  <wp:anchor distT="0" distB="0" distL="114300" distR="114300" simplePos="0" relativeHeight="251658241" behindDoc="0" locked="0" layoutInCell="1" allowOverlap="1" wp14:anchorId="7C2E7DF5" wp14:editId="277BFC0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1186815"/>
                    <wp:effectExtent l="0" t="0" r="0" b="1333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1187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268656" w14:textId="5321C2EA" w:rsidR="00FA3116" w:rsidRPr="00D47EA5" w:rsidDel="00D811BA" w:rsidRDefault="009E64E7" w:rsidP="009E64E7">
                                <w:pPr>
                                  <w:pStyle w:val="NoSpacing"/>
                                  <w:jc w:val="right"/>
                                  <w:rPr>
                                    <w:del w:id="0"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786634" w:rsidP="00D811BA">
                                <w:pPr>
                                  <w:pStyle w:val="NoSpacing"/>
                                  <w:jc w:val="right"/>
                                  <w:rPr>
                                    <w:color w:val="595959" w:themeColor="text1" w:themeTint="A6"/>
                                    <w:sz w:val="18"/>
                                    <w:szCs w:val="18"/>
                                    <w:lang w:val="pt-BR"/>
                                  </w:rPr>
                                </w:pPr>
                                <w:customXmlDelRangeStart w:id="1"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1"/>
                                    <w:customXmlDelRangeStart w:id="2" w:author="Marcelo Silva" w:date="2021-06-24T11:42:00Z"/>
                                  </w:sdtContent>
                                </w:sdt>
                                <w:customXmlDelRangeEnd w:id="2"/>
                                <w:del w:id="3" w:author="Marcelo Silva" w:date="2021-06-24T11:42:00Z">
                                  <w:r w:rsidR="001B0484" w:rsidRPr="00D47EA5" w:rsidDel="00D811BA">
                                    <w:rPr>
                                      <w:color w:val="595959" w:themeColor="text1" w:themeTint="A6"/>
                                      <w:sz w:val="18"/>
                                      <w:szCs w:val="18"/>
                                      <w:lang w:val="pt-BR"/>
                                    </w:rPr>
                                    <w:br/>
                                  </w:r>
                                </w:del>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C2E7DF5" id="Text Box 152" o:spid="_x0000_s1027" type="#_x0000_t202" style="position:absolute;margin-left:0;margin-top:0;width:8in;height:93.45pt;z-index:251658241;visibility:visible;mso-wrap-style:square;mso-width-percent:941;mso-height-percent:0;mso-top-percent:818;mso-wrap-distance-left:9pt;mso-wrap-distance-top:0;mso-wrap-distance-right:9pt;mso-wrap-distance-bottom:0;mso-position-horizontal:center;mso-position-horizontal-relative:page;mso-position-vertical-relative:page;mso-width-percent:941;mso-height-percent:0;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" filled="f" stroked="f" strokeweight=".5pt">
                    <v:textbox inset="126pt,0,54pt,0">
                      <w:txbxContent>
                        <w:p w14:paraId="52268656" w14:textId="5321C2EA" w:rsidR="00FA3116" w:rsidRPr="00D47EA5" w:rsidDel="00D811BA" w:rsidRDefault="009E64E7" w:rsidP="009E64E7">
                          <w:pPr>
                            <w:pStyle w:val="NoSpacing"/>
                            <w:jc w:val="right"/>
                            <w:rPr>
                              <w:del w:id="4" w:author="Marcelo Silva" w:date="2021-06-24T11:42:00Z"/>
                              <w:color w:val="595959" w:themeColor="text1" w:themeTint="A6"/>
                              <w:sz w:val="28"/>
                              <w:szCs w:val="28"/>
                              <w:lang w:val="pt-BR"/>
                            </w:rPr>
                          </w:pPr>
                          <w:r>
                            <w:rPr>
                              <w:color w:val="595959" w:themeColor="text1" w:themeTint="A6"/>
                              <w:sz w:val="28"/>
                              <w:szCs w:val="28"/>
                              <w:lang w:val="pt-BR"/>
                            </w:rPr>
                            <w:t>Author: Marcelo Silva</w:t>
                          </w:r>
                        </w:p>
                        <w:p w14:paraId="25913CB3" w14:textId="31764830" w:rsidR="001D4F6A" w:rsidRPr="004A3615" w:rsidRDefault="00786634" w:rsidP="00D811BA">
                          <w:pPr>
                            <w:pStyle w:val="NoSpacing"/>
                            <w:jc w:val="right"/>
                            <w:rPr>
                              <w:color w:val="595959" w:themeColor="text1" w:themeTint="A6"/>
                              <w:sz w:val="18"/>
                              <w:szCs w:val="18"/>
                              <w:lang w:val="pt-BR"/>
                            </w:rPr>
                          </w:pPr>
                          <w:customXmlDelRangeStart w:id="5" w:author="Marcelo Silva" w:date="2021-06-24T11:42:00Z"/>
                          <w:sdt>
                            <w:sdtPr>
                              <w:rPr>
                                <w:color w:val="595959" w:themeColor="text1" w:themeTint="A6"/>
                                <w:sz w:val="18"/>
                                <w:szCs w:val="18"/>
                                <w:lang w:val="pt-BR"/>
                              </w:rPr>
                              <w:alias w:val="Email"/>
                              <w:tag w:val="Email"/>
                              <w:id w:val="942260680"/>
                              <w:dataBinding w:prefixMappings="xmlns:ns0='http://schemas.microsoft.com/office/2006/coverPageProps' " w:xpath="/ns0:CoverPageProperties[1]/ns0:CompanyEmail[1]" w:storeItemID="{55AF091B-3C7A-41E3-B477-F2FDAA23CFDA}"/>
                              <w:text/>
                            </w:sdtPr>
                            <w:sdtEndPr/>
                            <w:sdtContent>
                              <w:customXmlDelRangeEnd w:id="5"/>
                              <w:customXmlDelRangeStart w:id="6" w:author="Marcelo Silva" w:date="2021-06-24T11:42:00Z"/>
                            </w:sdtContent>
                          </w:sdt>
                          <w:customXmlDelRangeEnd w:id="6"/>
                          <w:del w:id="7" w:author="Marcelo Silva" w:date="2021-06-24T11:42:00Z">
                            <w:r w:rsidR="001B0484" w:rsidRPr="00D47EA5" w:rsidDel="00D811BA">
                              <w:rPr>
                                <w:color w:val="595959" w:themeColor="text1" w:themeTint="A6"/>
                                <w:sz w:val="18"/>
                                <w:szCs w:val="18"/>
                                <w:lang w:val="pt-BR"/>
                              </w:rPr>
                              <w:br/>
                            </w:r>
                          </w:del>
                        </w:p>
                      </w:txbxContent>
                    </v:textbox>
                    <w10:wrap type="square" anchorx="page" anchory="page"/>
                  </v:shape>
                </w:pict>
              </mc:Fallback>
            </mc:AlternateContent>
          </w:r>
          <w:r w:rsidR="00FA3116" w:rsidRPr="002D45AE">
            <w:rPr>
              <w:rFonts w:asciiTheme="majorHAnsi" w:hAnsiTheme="majorHAnsi" w:cstheme="majorHAnsi"/>
              <w:b/>
              <w:bCs/>
              <w:noProof/>
            </w:rPr>
            <w:br w:type="page"/>
          </w:r>
        </w:p>
      </w:sdtContent>
    </w:sdt>
    <w:sdt>
      <w:sdtPr>
        <w:rPr>
          <w:rFonts w:asciiTheme="minorHAnsi" w:eastAsiaTheme="minorHAnsi" w:hAnsiTheme="minorHAnsi" w:cstheme="majorHAnsi"/>
          <w:color w:val="auto"/>
          <w:sz w:val="22"/>
          <w:szCs w:val="22"/>
        </w:rPr>
        <w:id w:val="-181282799"/>
        <w:docPartObj>
          <w:docPartGallery w:val="Table of Contents"/>
          <w:docPartUnique/>
        </w:docPartObj>
      </w:sdtPr>
      <w:sdtEndPr>
        <w:rPr>
          <w:b/>
          <w:bCs/>
          <w:noProof/>
        </w:rPr>
      </w:sdtEndPr>
      <w:sdtContent>
        <w:p w14:paraId="7064DD03" w14:textId="7C9BA86E" w:rsidR="006A0DB4" w:rsidRPr="002D45AE" w:rsidRDefault="006A0DB4">
          <w:pPr>
            <w:pStyle w:val="TOCHeading"/>
            <w:rPr>
              <w:rFonts w:cstheme="majorHAnsi"/>
            </w:rPr>
          </w:pPr>
          <w:r w:rsidRPr="002D45AE">
            <w:rPr>
              <w:rFonts w:cstheme="majorHAnsi"/>
            </w:rPr>
            <w:t>Contents</w:t>
          </w:r>
        </w:p>
        <w:p w14:paraId="23F24E04" w14:textId="578DF64F" w:rsidR="006F27BA" w:rsidRDefault="006A0DB4">
          <w:pPr>
            <w:pStyle w:val="TOC1"/>
            <w:tabs>
              <w:tab w:val="right" w:leader="dot" w:pos="9350"/>
            </w:tabs>
            <w:rPr>
              <w:rFonts w:eastAsiaTheme="minorEastAsia"/>
              <w:noProof/>
            </w:rPr>
          </w:pPr>
          <w:r w:rsidRPr="002D45AE">
            <w:rPr>
              <w:rFonts w:asciiTheme="majorHAnsi" w:hAnsiTheme="majorHAnsi" w:cstheme="majorHAnsi"/>
            </w:rPr>
            <w:fldChar w:fldCharType="begin"/>
          </w:r>
          <w:r w:rsidRPr="002D45AE">
            <w:rPr>
              <w:rFonts w:asciiTheme="majorHAnsi" w:hAnsiTheme="majorHAnsi" w:cstheme="majorHAnsi"/>
            </w:rPr>
            <w:instrText xml:space="preserve"> TOC \o "1-3" \h \z \u </w:instrText>
          </w:r>
          <w:r w:rsidRPr="002D45AE">
            <w:rPr>
              <w:rFonts w:asciiTheme="majorHAnsi" w:hAnsiTheme="majorHAnsi" w:cstheme="majorHAnsi"/>
            </w:rPr>
            <w:fldChar w:fldCharType="separate"/>
          </w:r>
          <w:hyperlink w:anchor="_Toc107384212" w:history="1">
            <w:r w:rsidR="006F27BA" w:rsidRPr="00406BAD">
              <w:rPr>
                <w:rStyle w:val="Hyperlink"/>
                <w:rFonts w:asciiTheme="majorHAnsi" w:hAnsiTheme="majorHAnsi" w:cstheme="majorHAnsi"/>
                <w:noProof/>
              </w:rPr>
              <w:t>Introduction</w:t>
            </w:r>
            <w:r w:rsidR="006F27BA">
              <w:rPr>
                <w:noProof/>
                <w:webHidden/>
              </w:rPr>
              <w:tab/>
            </w:r>
            <w:r w:rsidR="006F27BA">
              <w:rPr>
                <w:noProof/>
                <w:webHidden/>
              </w:rPr>
              <w:fldChar w:fldCharType="begin"/>
            </w:r>
            <w:r w:rsidR="006F27BA">
              <w:rPr>
                <w:noProof/>
                <w:webHidden/>
              </w:rPr>
              <w:instrText xml:space="preserve"> PAGEREF _Toc107384212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21A7B0B8" w14:textId="4342C3D0" w:rsidR="006F27BA" w:rsidRDefault="00786634">
          <w:pPr>
            <w:pStyle w:val="TOC2"/>
            <w:tabs>
              <w:tab w:val="right" w:leader="dot" w:pos="9350"/>
            </w:tabs>
            <w:rPr>
              <w:rFonts w:eastAsiaTheme="minorEastAsia"/>
              <w:noProof/>
            </w:rPr>
          </w:pPr>
          <w:hyperlink w:anchor="_Toc107384213" w:history="1">
            <w:r w:rsidR="006F27BA" w:rsidRPr="00406BAD">
              <w:rPr>
                <w:rStyle w:val="Hyperlink"/>
                <w:rFonts w:asciiTheme="majorHAnsi" w:hAnsiTheme="majorHAnsi" w:cstheme="majorHAnsi"/>
                <w:noProof/>
              </w:rPr>
              <w:t>History</w:t>
            </w:r>
            <w:r w:rsidR="006F27BA">
              <w:rPr>
                <w:noProof/>
                <w:webHidden/>
              </w:rPr>
              <w:tab/>
            </w:r>
            <w:r w:rsidR="006F27BA">
              <w:rPr>
                <w:noProof/>
                <w:webHidden/>
              </w:rPr>
              <w:fldChar w:fldCharType="begin"/>
            </w:r>
            <w:r w:rsidR="006F27BA">
              <w:rPr>
                <w:noProof/>
                <w:webHidden/>
              </w:rPr>
              <w:instrText xml:space="preserve"> PAGEREF _Toc107384213 \h </w:instrText>
            </w:r>
            <w:r w:rsidR="006F27BA">
              <w:rPr>
                <w:noProof/>
                <w:webHidden/>
              </w:rPr>
            </w:r>
            <w:r w:rsidR="006F27BA">
              <w:rPr>
                <w:noProof/>
                <w:webHidden/>
              </w:rPr>
              <w:fldChar w:fldCharType="separate"/>
            </w:r>
            <w:r w:rsidR="006F27BA">
              <w:rPr>
                <w:noProof/>
                <w:webHidden/>
              </w:rPr>
              <w:t>3</w:t>
            </w:r>
            <w:r w:rsidR="006F27BA">
              <w:rPr>
                <w:noProof/>
                <w:webHidden/>
              </w:rPr>
              <w:fldChar w:fldCharType="end"/>
            </w:r>
          </w:hyperlink>
        </w:p>
        <w:p w14:paraId="39333E56" w14:textId="725CB7B8" w:rsidR="006F27BA" w:rsidRDefault="00786634">
          <w:pPr>
            <w:pStyle w:val="TOC2"/>
            <w:tabs>
              <w:tab w:val="right" w:leader="dot" w:pos="9350"/>
            </w:tabs>
            <w:rPr>
              <w:rFonts w:eastAsiaTheme="minorEastAsia"/>
              <w:noProof/>
            </w:rPr>
          </w:pPr>
          <w:hyperlink w:anchor="_Toc107384214" w:history="1">
            <w:r w:rsidR="006F27BA" w:rsidRPr="00406BAD">
              <w:rPr>
                <w:rStyle w:val="Hyperlink"/>
                <w:rFonts w:asciiTheme="majorHAnsi" w:hAnsiTheme="majorHAnsi" w:cstheme="majorHAnsi"/>
                <w:noProof/>
              </w:rPr>
              <w:t>Components</w:t>
            </w:r>
            <w:r w:rsidR="006F27BA">
              <w:rPr>
                <w:noProof/>
                <w:webHidden/>
              </w:rPr>
              <w:tab/>
            </w:r>
            <w:r w:rsidR="006F27BA">
              <w:rPr>
                <w:noProof/>
                <w:webHidden/>
              </w:rPr>
              <w:fldChar w:fldCharType="begin"/>
            </w:r>
            <w:r w:rsidR="006F27BA">
              <w:rPr>
                <w:noProof/>
                <w:webHidden/>
              </w:rPr>
              <w:instrText xml:space="preserve"> PAGEREF _Toc107384214 \h </w:instrText>
            </w:r>
            <w:r w:rsidR="006F27BA">
              <w:rPr>
                <w:noProof/>
                <w:webHidden/>
              </w:rPr>
            </w:r>
            <w:r w:rsidR="006F27BA">
              <w:rPr>
                <w:noProof/>
                <w:webHidden/>
              </w:rPr>
              <w:fldChar w:fldCharType="separate"/>
            </w:r>
            <w:r w:rsidR="006F27BA">
              <w:rPr>
                <w:noProof/>
                <w:webHidden/>
              </w:rPr>
              <w:t>4</w:t>
            </w:r>
            <w:r w:rsidR="006F27BA">
              <w:rPr>
                <w:noProof/>
                <w:webHidden/>
              </w:rPr>
              <w:fldChar w:fldCharType="end"/>
            </w:r>
          </w:hyperlink>
        </w:p>
        <w:p w14:paraId="7DEB4B9F" w14:textId="49BC1F1F" w:rsidR="006F27BA" w:rsidRDefault="00786634">
          <w:pPr>
            <w:pStyle w:val="TOC2"/>
            <w:tabs>
              <w:tab w:val="right" w:leader="dot" w:pos="9350"/>
            </w:tabs>
            <w:rPr>
              <w:rFonts w:eastAsiaTheme="minorEastAsia"/>
              <w:noProof/>
            </w:rPr>
          </w:pPr>
          <w:hyperlink w:anchor="_Toc107384215" w:history="1">
            <w:r w:rsidR="006F27BA" w:rsidRPr="00406BAD">
              <w:rPr>
                <w:rStyle w:val="Hyperlink"/>
                <w:rFonts w:asciiTheme="majorHAnsi" w:hAnsiTheme="majorHAnsi" w:cstheme="majorHAnsi"/>
                <w:noProof/>
              </w:rPr>
              <w:t>Storage Options</w:t>
            </w:r>
            <w:r w:rsidR="006F27BA">
              <w:rPr>
                <w:noProof/>
                <w:webHidden/>
              </w:rPr>
              <w:tab/>
            </w:r>
            <w:r w:rsidR="006F27BA">
              <w:rPr>
                <w:noProof/>
                <w:webHidden/>
              </w:rPr>
              <w:fldChar w:fldCharType="begin"/>
            </w:r>
            <w:r w:rsidR="006F27BA">
              <w:rPr>
                <w:noProof/>
                <w:webHidden/>
              </w:rPr>
              <w:instrText xml:space="preserve"> PAGEREF _Toc107384215 \h </w:instrText>
            </w:r>
            <w:r w:rsidR="006F27BA">
              <w:rPr>
                <w:noProof/>
                <w:webHidden/>
              </w:rPr>
            </w:r>
            <w:r w:rsidR="006F27BA">
              <w:rPr>
                <w:noProof/>
                <w:webHidden/>
              </w:rPr>
              <w:fldChar w:fldCharType="separate"/>
            </w:r>
            <w:r w:rsidR="006F27BA">
              <w:rPr>
                <w:noProof/>
                <w:webHidden/>
              </w:rPr>
              <w:t>7</w:t>
            </w:r>
            <w:r w:rsidR="006F27BA">
              <w:rPr>
                <w:noProof/>
                <w:webHidden/>
              </w:rPr>
              <w:fldChar w:fldCharType="end"/>
            </w:r>
          </w:hyperlink>
        </w:p>
        <w:p w14:paraId="46C0FF8F" w14:textId="5987AA20" w:rsidR="006F27BA" w:rsidRDefault="00786634">
          <w:pPr>
            <w:pStyle w:val="TOC2"/>
            <w:tabs>
              <w:tab w:val="right" w:leader="dot" w:pos="9350"/>
            </w:tabs>
            <w:rPr>
              <w:rFonts w:eastAsiaTheme="minorEastAsia"/>
              <w:noProof/>
            </w:rPr>
          </w:pPr>
          <w:hyperlink w:anchor="_Toc107384216" w:history="1">
            <w:r w:rsidR="006F27BA" w:rsidRPr="00406BAD">
              <w:rPr>
                <w:rStyle w:val="Hyperlink"/>
                <w:rFonts w:asciiTheme="majorHAnsi" w:hAnsiTheme="majorHAnsi" w:cstheme="majorHAnsi"/>
                <w:noProof/>
              </w:rPr>
              <w:t>Feature Summary</w:t>
            </w:r>
            <w:r w:rsidR="006F27BA">
              <w:rPr>
                <w:noProof/>
                <w:webHidden/>
              </w:rPr>
              <w:tab/>
            </w:r>
            <w:r w:rsidR="006F27BA">
              <w:rPr>
                <w:noProof/>
                <w:webHidden/>
              </w:rPr>
              <w:fldChar w:fldCharType="begin"/>
            </w:r>
            <w:r w:rsidR="006F27BA">
              <w:rPr>
                <w:noProof/>
                <w:webHidden/>
              </w:rPr>
              <w:instrText xml:space="preserve"> PAGEREF _Toc107384216 \h </w:instrText>
            </w:r>
            <w:r w:rsidR="006F27BA">
              <w:rPr>
                <w:noProof/>
                <w:webHidden/>
              </w:rPr>
            </w:r>
            <w:r w:rsidR="006F27BA">
              <w:rPr>
                <w:noProof/>
                <w:webHidden/>
              </w:rPr>
              <w:fldChar w:fldCharType="separate"/>
            </w:r>
            <w:r w:rsidR="006F27BA">
              <w:rPr>
                <w:noProof/>
                <w:webHidden/>
              </w:rPr>
              <w:t>9</w:t>
            </w:r>
            <w:r w:rsidR="006F27BA">
              <w:rPr>
                <w:noProof/>
                <w:webHidden/>
              </w:rPr>
              <w:fldChar w:fldCharType="end"/>
            </w:r>
          </w:hyperlink>
        </w:p>
        <w:p w14:paraId="7518E0E5" w14:textId="7B73A8D5" w:rsidR="006F27BA" w:rsidRDefault="00786634">
          <w:pPr>
            <w:pStyle w:val="TOC1"/>
            <w:tabs>
              <w:tab w:val="right" w:leader="dot" w:pos="9350"/>
            </w:tabs>
            <w:rPr>
              <w:rFonts w:eastAsiaTheme="minorEastAsia"/>
              <w:noProof/>
            </w:rPr>
          </w:pPr>
          <w:hyperlink w:anchor="_Toc107384217" w:history="1">
            <w:r w:rsidR="006F27BA" w:rsidRPr="00406BAD">
              <w:rPr>
                <w:rStyle w:val="Hyperlink"/>
                <w:rFonts w:asciiTheme="majorHAnsi" w:hAnsiTheme="majorHAnsi" w:cstheme="majorHAnsi"/>
                <w:noProof/>
              </w:rPr>
              <w:t>Dedicated SQL Pools</w:t>
            </w:r>
            <w:r w:rsidR="006F27BA">
              <w:rPr>
                <w:noProof/>
                <w:webHidden/>
              </w:rPr>
              <w:tab/>
            </w:r>
            <w:r w:rsidR="006F27BA">
              <w:rPr>
                <w:noProof/>
                <w:webHidden/>
              </w:rPr>
              <w:fldChar w:fldCharType="begin"/>
            </w:r>
            <w:r w:rsidR="006F27BA">
              <w:rPr>
                <w:noProof/>
                <w:webHidden/>
              </w:rPr>
              <w:instrText xml:space="preserve"> PAGEREF _Toc107384217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5678AA20" w14:textId="565069FD" w:rsidR="006F27BA" w:rsidRDefault="00786634">
          <w:pPr>
            <w:pStyle w:val="TOC2"/>
            <w:tabs>
              <w:tab w:val="right" w:leader="dot" w:pos="9350"/>
            </w:tabs>
            <w:rPr>
              <w:rFonts w:eastAsiaTheme="minorEastAsia"/>
              <w:noProof/>
            </w:rPr>
          </w:pPr>
          <w:hyperlink w:anchor="_Toc107384218" w:history="1">
            <w:r w:rsidR="006F27BA" w:rsidRPr="00406BAD">
              <w:rPr>
                <w:rStyle w:val="Hyperlink"/>
                <w:rFonts w:asciiTheme="majorHAnsi" w:hAnsiTheme="majorHAnsi" w:cstheme="majorHAnsi"/>
                <w:noProof/>
              </w:rPr>
              <w:t>Architecture</w:t>
            </w:r>
            <w:r w:rsidR="006F27BA">
              <w:rPr>
                <w:noProof/>
                <w:webHidden/>
              </w:rPr>
              <w:tab/>
            </w:r>
            <w:r w:rsidR="006F27BA">
              <w:rPr>
                <w:noProof/>
                <w:webHidden/>
              </w:rPr>
              <w:fldChar w:fldCharType="begin"/>
            </w:r>
            <w:r w:rsidR="006F27BA">
              <w:rPr>
                <w:noProof/>
                <w:webHidden/>
              </w:rPr>
              <w:instrText xml:space="preserve"> PAGEREF _Toc107384218 \h </w:instrText>
            </w:r>
            <w:r w:rsidR="006F27BA">
              <w:rPr>
                <w:noProof/>
                <w:webHidden/>
              </w:rPr>
            </w:r>
            <w:r w:rsidR="006F27BA">
              <w:rPr>
                <w:noProof/>
                <w:webHidden/>
              </w:rPr>
              <w:fldChar w:fldCharType="separate"/>
            </w:r>
            <w:r w:rsidR="006F27BA">
              <w:rPr>
                <w:noProof/>
                <w:webHidden/>
              </w:rPr>
              <w:t>10</w:t>
            </w:r>
            <w:r w:rsidR="006F27BA">
              <w:rPr>
                <w:noProof/>
                <w:webHidden/>
              </w:rPr>
              <w:fldChar w:fldCharType="end"/>
            </w:r>
          </w:hyperlink>
        </w:p>
        <w:p w14:paraId="6E236E0E" w14:textId="0DED08EB" w:rsidR="006F27BA" w:rsidRDefault="00786634">
          <w:pPr>
            <w:pStyle w:val="TOC2"/>
            <w:tabs>
              <w:tab w:val="right" w:leader="dot" w:pos="9350"/>
            </w:tabs>
            <w:rPr>
              <w:rFonts w:eastAsiaTheme="minorEastAsia"/>
              <w:noProof/>
            </w:rPr>
          </w:pPr>
          <w:hyperlink w:anchor="_Toc107384219" w:history="1">
            <w:r w:rsidR="006F27BA" w:rsidRPr="00406BAD">
              <w:rPr>
                <w:rStyle w:val="Hyperlink"/>
                <w:rFonts w:asciiTheme="majorHAnsi" w:hAnsiTheme="majorHAnsi" w:cstheme="majorHAnsi"/>
                <w:noProof/>
              </w:rPr>
              <w:t>Scaling</w:t>
            </w:r>
            <w:r w:rsidR="006F27BA">
              <w:rPr>
                <w:noProof/>
                <w:webHidden/>
              </w:rPr>
              <w:tab/>
            </w:r>
            <w:r w:rsidR="006F27BA">
              <w:rPr>
                <w:noProof/>
                <w:webHidden/>
              </w:rPr>
              <w:fldChar w:fldCharType="begin"/>
            </w:r>
            <w:r w:rsidR="006F27BA">
              <w:rPr>
                <w:noProof/>
                <w:webHidden/>
              </w:rPr>
              <w:instrText xml:space="preserve"> PAGEREF _Toc107384219 \h </w:instrText>
            </w:r>
            <w:r w:rsidR="006F27BA">
              <w:rPr>
                <w:noProof/>
                <w:webHidden/>
              </w:rPr>
            </w:r>
            <w:r w:rsidR="006F27BA">
              <w:rPr>
                <w:noProof/>
                <w:webHidden/>
              </w:rPr>
              <w:fldChar w:fldCharType="separate"/>
            </w:r>
            <w:r w:rsidR="006F27BA">
              <w:rPr>
                <w:noProof/>
                <w:webHidden/>
              </w:rPr>
              <w:t>11</w:t>
            </w:r>
            <w:r w:rsidR="006F27BA">
              <w:rPr>
                <w:noProof/>
                <w:webHidden/>
              </w:rPr>
              <w:fldChar w:fldCharType="end"/>
            </w:r>
          </w:hyperlink>
        </w:p>
        <w:p w14:paraId="60420685" w14:textId="54799047" w:rsidR="006F27BA" w:rsidRDefault="00786634">
          <w:pPr>
            <w:pStyle w:val="TOC2"/>
            <w:tabs>
              <w:tab w:val="right" w:leader="dot" w:pos="9350"/>
            </w:tabs>
            <w:rPr>
              <w:rFonts w:eastAsiaTheme="minorEastAsia"/>
              <w:noProof/>
            </w:rPr>
          </w:pPr>
          <w:hyperlink w:anchor="_Toc107384220" w:history="1">
            <w:r w:rsidR="006F27BA" w:rsidRPr="00406BAD">
              <w:rPr>
                <w:rStyle w:val="Hyperlink"/>
                <w:rFonts w:asciiTheme="majorHAnsi" w:hAnsiTheme="majorHAnsi" w:cstheme="majorHAnsi"/>
                <w:noProof/>
              </w:rPr>
              <w:t>Data Distribution</w:t>
            </w:r>
            <w:r w:rsidR="006F27BA">
              <w:rPr>
                <w:noProof/>
                <w:webHidden/>
              </w:rPr>
              <w:tab/>
            </w:r>
            <w:r w:rsidR="006F27BA">
              <w:rPr>
                <w:noProof/>
                <w:webHidden/>
              </w:rPr>
              <w:fldChar w:fldCharType="begin"/>
            </w:r>
            <w:r w:rsidR="006F27BA">
              <w:rPr>
                <w:noProof/>
                <w:webHidden/>
              </w:rPr>
              <w:instrText xml:space="preserve"> PAGEREF _Toc107384220 \h </w:instrText>
            </w:r>
            <w:r w:rsidR="006F27BA">
              <w:rPr>
                <w:noProof/>
                <w:webHidden/>
              </w:rPr>
            </w:r>
            <w:r w:rsidR="006F27BA">
              <w:rPr>
                <w:noProof/>
                <w:webHidden/>
              </w:rPr>
              <w:fldChar w:fldCharType="separate"/>
            </w:r>
            <w:r w:rsidR="006F27BA">
              <w:rPr>
                <w:noProof/>
                <w:webHidden/>
              </w:rPr>
              <w:t>12</w:t>
            </w:r>
            <w:r w:rsidR="006F27BA">
              <w:rPr>
                <w:noProof/>
                <w:webHidden/>
              </w:rPr>
              <w:fldChar w:fldCharType="end"/>
            </w:r>
          </w:hyperlink>
        </w:p>
        <w:p w14:paraId="60010AD6" w14:textId="6201D0F6" w:rsidR="006F27BA" w:rsidRDefault="00786634">
          <w:pPr>
            <w:pStyle w:val="TOC3"/>
            <w:tabs>
              <w:tab w:val="right" w:leader="dot" w:pos="9350"/>
            </w:tabs>
            <w:rPr>
              <w:rFonts w:eastAsiaTheme="minorEastAsia"/>
              <w:noProof/>
            </w:rPr>
          </w:pPr>
          <w:hyperlink w:anchor="_Toc107384221" w:history="1">
            <w:r w:rsidR="006F27BA" w:rsidRPr="00406BAD">
              <w:rPr>
                <w:rStyle w:val="Hyperlink"/>
                <w:rFonts w:cstheme="majorHAnsi"/>
                <w:noProof/>
              </w:rPr>
              <w:t>Distributed Tables</w:t>
            </w:r>
            <w:r w:rsidR="006F27BA">
              <w:rPr>
                <w:noProof/>
                <w:webHidden/>
              </w:rPr>
              <w:tab/>
            </w:r>
            <w:r w:rsidR="006F27BA">
              <w:rPr>
                <w:noProof/>
                <w:webHidden/>
              </w:rPr>
              <w:fldChar w:fldCharType="begin"/>
            </w:r>
            <w:r w:rsidR="006F27BA">
              <w:rPr>
                <w:noProof/>
                <w:webHidden/>
              </w:rPr>
              <w:instrText xml:space="preserve"> PAGEREF _Toc107384221 \h </w:instrText>
            </w:r>
            <w:r w:rsidR="006F27BA">
              <w:rPr>
                <w:noProof/>
                <w:webHidden/>
              </w:rPr>
            </w:r>
            <w:r w:rsidR="006F27BA">
              <w:rPr>
                <w:noProof/>
                <w:webHidden/>
              </w:rPr>
              <w:fldChar w:fldCharType="separate"/>
            </w:r>
            <w:r w:rsidR="006F27BA">
              <w:rPr>
                <w:noProof/>
                <w:webHidden/>
              </w:rPr>
              <w:t>13</w:t>
            </w:r>
            <w:r w:rsidR="006F27BA">
              <w:rPr>
                <w:noProof/>
                <w:webHidden/>
              </w:rPr>
              <w:fldChar w:fldCharType="end"/>
            </w:r>
          </w:hyperlink>
        </w:p>
        <w:p w14:paraId="23098A83" w14:textId="03F27FDD" w:rsidR="006F27BA" w:rsidRDefault="00786634">
          <w:pPr>
            <w:pStyle w:val="TOC3"/>
            <w:tabs>
              <w:tab w:val="right" w:leader="dot" w:pos="9350"/>
            </w:tabs>
            <w:rPr>
              <w:rFonts w:eastAsiaTheme="minorEastAsia"/>
              <w:noProof/>
            </w:rPr>
          </w:pPr>
          <w:hyperlink w:anchor="_Toc107384222" w:history="1">
            <w:r w:rsidR="006F27BA" w:rsidRPr="00406BAD">
              <w:rPr>
                <w:rStyle w:val="Hyperlink"/>
                <w:rFonts w:cstheme="majorHAnsi"/>
                <w:noProof/>
              </w:rPr>
              <w:t>Replicated Tables</w:t>
            </w:r>
            <w:r w:rsidR="006F27BA">
              <w:rPr>
                <w:noProof/>
                <w:webHidden/>
              </w:rPr>
              <w:tab/>
            </w:r>
            <w:r w:rsidR="006F27BA">
              <w:rPr>
                <w:noProof/>
                <w:webHidden/>
              </w:rPr>
              <w:fldChar w:fldCharType="begin"/>
            </w:r>
            <w:r w:rsidR="006F27BA">
              <w:rPr>
                <w:noProof/>
                <w:webHidden/>
              </w:rPr>
              <w:instrText xml:space="preserve"> PAGEREF _Toc107384222 \h </w:instrText>
            </w:r>
            <w:r w:rsidR="006F27BA">
              <w:rPr>
                <w:noProof/>
                <w:webHidden/>
              </w:rPr>
            </w:r>
            <w:r w:rsidR="006F27BA">
              <w:rPr>
                <w:noProof/>
                <w:webHidden/>
              </w:rPr>
              <w:fldChar w:fldCharType="separate"/>
            </w:r>
            <w:r w:rsidR="006F27BA">
              <w:rPr>
                <w:noProof/>
                <w:webHidden/>
              </w:rPr>
              <w:t>14</w:t>
            </w:r>
            <w:r w:rsidR="006F27BA">
              <w:rPr>
                <w:noProof/>
                <w:webHidden/>
              </w:rPr>
              <w:fldChar w:fldCharType="end"/>
            </w:r>
          </w:hyperlink>
        </w:p>
        <w:p w14:paraId="4013841A" w14:textId="75FF9B60" w:rsidR="006F27BA" w:rsidRDefault="00786634">
          <w:pPr>
            <w:pStyle w:val="TOC2"/>
            <w:tabs>
              <w:tab w:val="right" w:leader="dot" w:pos="9350"/>
            </w:tabs>
            <w:rPr>
              <w:rFonts w:eastAsiaTheme="minorEastAsia"/>
              <w:noProof/>
            </w:rPr>
          </w:pPr>
          <w:hyperlink w:anchor="_Toc107384223" w:history="1">
            <w:r w:rsidR="006F27BA" w:rsidRPr="00406BAD">
              <w:rPr>
                <w:rStyle w:val="Hyperlink"/>
                <w:rFonts w:asciiTheme="majorHAnsi" w:hAnsiTheme="majorHAnsi" w:cstheme="majorHAnsi"/>
                <w:noProof/>
              </w:rPr>
              <w:t>Management Tools</w:t>
            </w:r>
            <w:r w:rsidR="006F27BA">
              <w:rPr>
                <w:noProof/>
                <w:webHidden/>
              </w:rPr>
              <w:tab/>
            </w:r>
            <w:r w:rsidR="006F27BA">
              <w:rPr>
                <w:noProof/>
                <w:webHidden/>
              </w:rPr>
              <w:fldChar w:fldCharType="begin"/>
            </w:r>
            <w:r w:rsidR="006F27BA">
              <w:rPr>
                <w:noProof/>
                <w:webHidden/>
              </w:rPr>
              <w:instrText xml:space="preserve"> PAGEREF _Toc107384223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7BFC258" w14:textId="1DD8670A" w:rsidR="006F27BA" w:rsidRDefault="00786634">
          <w:pPr>
            <w:pStyle w:val="TOC2"/>
            <w:tabs>
              <w:tab w:val="right" w:leader="dot" w:pos="9350"/>
            </w:tabs>
            <w:rPr>
              <w:rFonts w:eastAsiaTheme="minorEastAsia"/>
              <w:noProof/>
            </w:rPr>
          </w:pPr>
          <w:hyperlink w:anchor="_Toc107384224" w:history="1">
            <w:r w:rsidR="006F27BA" w:rsidRPr="00406BAD">
              <w:rPr>
                <w:rStyle w:val="Hyperlink"/>
                <w:rFonts w:asciiTheme="majorHAnsi" w:hAnsiTheme="majorHAnsi" w:cstheme="majorHAnsi"/>
                <w:noProof/>
              </w:rPr>
              <w:t>Load Performance Factors</w:t>
            </w:r>
            <w:r w:rsidR="006F27BA">
              <w:rPr>
                <w:noProof/>
                <w:webHidden/>
              </w:rPr>
              <w:tab/>
            </w:r>
            <w:r w:rsidR="006F27BA">
              <w:rPr>
                <w:noProof/>
                <w:webHidden/>
              </w:rPr>
              <w:fldChar w:fldCharType="begin"/>
            </w:r>
            <w:r w:rsidR="006F27BA">
              <w:rPr>
                <w:noProof/>
                <w:webHidden/>
              </w:rPr>
              <w:instrText xml:space="preserve"> PAGEREF _Toc107384224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228F8F33" w14:textId="335FD967" w:rsidR="006F27BA" w:rsidRDefault="00786634">
          <w:pPr>
            <w:pStyle w:val="TOC2"/>
            <w:tabs>
              <w:tab w:val="left" w:pos="660"/>
              <w:tab w:val="right" w:leader="dot" w:pos="9350"/>
            </w:tabs>
            <w:rPr>
              <w:rFonts w:eastAsiaTheme="minorEastAsia"/>
              <w:noProof/>
            </w:rPr>
          </w:pPr>
          <w:hyperlink w:anchor="_Toc107384225" w:history="1">
            <w:r w:rsidR="006F27BA" w:rsidRPr="00406BAD">
              <w:rPr>
                <w:rStyle w:val="Hyperlink"/>
                <w:rFonts w:asciiTheme="majorHAnsi" w:hAnsiTheme="majorHAnsi" w:cstheme="majorHAnsi"/>
                <w:noProof/>
              </w:rPr>
              <w:t>a.</w:t>
            </w:r>
            <w:r w:rsidR="006F27BA">
              <w:rPr>
                <w:rFonts w:eastAsiaTheme="minorEastAsia"/>
                <w:noProof/>
              </w:rPr>
              <w:tab/>
            </w:r>
            <w:r w:rsidR="006F27BA" w:rsidRPr="00406BAD">
              <w:rPr>
                <w:rStyle w:val="Hyperlink"/>
                <w:rFonts w:asciiTheme="majorHAnsi" w:hAnsiTheme="majorHAnsi" w:cstheme="majorHAnsi"/>
                <w:noProof/>
              </w:rPr>
              <w:t>Where the data comes from.</w:t>
            </w:r>
            <w:r w:rsidR="006F27BA">
              <w:rPr>
                <w:noProof/>
                <w:webHidden/>
              </w:rPr>
              <w:tab/>
            </w:r>
            <w:r w:rsidR="006F27BA">
              <w:rPr>
                <w:noProof/>
                <w:webHidden/>
              </w:rPr>
              <w:fldChar w:fldCharType="begin"/>
            </w:r>
            <w:r w:rsidR="006F27BA">
              <w:rPr>
                <w:noProof/>
                <w:webHidden/>
              </w:rPr>
              <w:instrText xml:space="preserve"> PAGEREF _Toc107384225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78755A36" w14:textId="7C600573" w:rsidR="006F27BA" w:rsidRDefault="00786634">
          <w:pPr>
            <w:pStyle w:val="TOC2"/>
            <w:tabs>
              <w:tab w:val="left" w:pos="660"/>
              <w:tab w:val="right" w:leader="dot" w:pos="9350"/>
            </w:tabs>
            <w:rPr>
              <w:rFonts w:eastAsiaTheme="minorEastAsia"/>
              <w:noProof/>
            </w:rPr>
          </w:pPr>
          <w:hyperlink w:anchor="_Toc107384226" w:history="1">
            <w:r w:rsidR="006F27BA" w:rsidRPr="00406BAD">
              <w:rPr>
                <w:rStyle w:val="Hyperlink"/>
                <w:rFonts w:asciiTheme="majorHAnsi" w:hAnsiTheme="majorHAnsi" w:cstheme="majorHAnsi"/>
                <w:noProof/>
              </w:rPr>
              <w:t>b.</w:t>
            </w:r>
            <w:r w:rsidR="006F27BA">
              <w:rPr>
                <w:rFonts w:eastAsiaTheme="minorEastAsia"/>
                <w:noProof/>
              </w:rPr>
              <w:tab/>
            </w:r>
            <w:r w:rsidR="006F27BA" w:rsidRPr="00406BAD">
              <w:rPr>
                <w:rStyle w:val="Hyperlink"/>
                <w:rFonts w:asciiTheme="majorHAnsi" w:hAnsiTheme="majorHAnsi" w:cstheme="majorHAnsi"/>
                <w:noProof/>
              </w:rPr>
              <w:t>The indexes on the target table.</w:t>
            </w:r>
            <w:r w:rsidR="006F27BA">
              <w:rPr>
                <w:noProof/>
                <w:webHidden/>
              </w:rPr>
              <w:tab/>
            </w:r>
            <w:r w:rsidR="006F27BA">
              <w:rPr>
                <w:noProof/>
                <w:webHidden/>
              </w:rPr>
              <w:fldChar w:fldCharType="begin"/>
            </w:r>
            <w:r w:rsidR="006F27BA">
              <w:rPr>
                <w:noProof/>
                <w:webHidden/>
              </w:rPr>
              <w:instrText xml:space="preserve"> PAGEREF _Toc107384226 \h </w:instrText>
            </w:r>
            <w:r w:rsidR="006F27BA">
              <w:rPr>
                <w:noProof/>
                <w:webHidden/>
              </w:rPr>
            </w:r>
            <w:r w:rsidR="006F27BA">
              <w:rPr>
                <w:noProof/>
                <w:webHidden/>
              </w:rPr>
              <w:fldChar w:fldCharType="separate"/>
            </w:r>
            <w:r w:rsidR="006F27BA">
              <w:rPr>
                <w:noProof/>
                <w:webHidden/>
              </w:rPr>
              <w:t>18</w:t>
            </w:r>
            <w:r w:rsidR="006F27BA">
              <w:rPr>
                <w:noProof/>
                <w:webHidden/>
              </w:rPr>
              <w:fldChar w:fldCharType="end"/>
            </w:r>
          </w:hyperlink>
        </w:p>
        <w:p w14:paraId="4912BCC8" w14:textId="6E68C954" w:rsidR="006F27BA" w:rsidRDefault="00786634">
          <w:pPr>
            <w:pStyle w:val="TOC3"/>
            <w:tabs>
              <w:tab w:val="right" w:leader="dot" w:pos="9350"/>
            </w:tabs>
            <w:rPr>
              <w:rFonts w:eastAsiaTheme="minorEastAsia"/>
              <w:noProof/>
            </w:rPr>
          </w:pPr>
          <w:hyperlink w:anchor="_Toc107384227" w:history="1">
            <w:r w:rsidR="006F27BA" w:rsidRPr="00406BAD">
              <w:rPr>
                <w:rStyle w:val="Hyperlink"/>
                <w:rFonts w:cstheme="majorHAnsi"/>
                <w:noProof/>
              </w:rPr>
              <w:t>Row Stores</w:t>
            </w:r>
            <w:r w:rsidR="006F27BA">
              <w:rPr>
                <w:noProof/>
                <w:webHidden/>
              </w:rPr>
              <w:tab/>
            </w:r>
            <w:r w:rsidR="006F27BA">
              <w:rPr>
                <w:noProof/>
                <w:webHidden/>
              </w:rPr>
              <w:fldChar w:fldCharType="begin"/>
            </w:r>
            <w:r w:rsidR="006F27BA">
              <w:rPr>
                <w:noProof/>
                <w:webHidden/>
              </w:rPr>
              <w:instrText xml:space="preserve"> PAGEREF _Toc107384227 \h </w:instrText>
            </w:r>
            <w:r w:rsidR="006F27BA">
              <w:rPr>
                <w:noProof/>
                <w:webHidden/>
              </w:rPr>
            </w:r>
            <w:r w:rsidR="006F27BA">
              <w:rPr>
                <w:noProof/>
                <w:webHidden/>
              </w:rPr>
              <w:fldChar w:fldCharType="separate"/>
            </w:r>
            <w:r w:rsidR="006F27BA">
              <w:rPr>
                <w:noProof/>
                <w:webHidden/>
              </w:rPr>
              <w:t>19</w:t>
            </w:r>
            <w:r w:rsidR="006F27BA">
              <w:rPr>
                <w:noProof/>
                <w:webHidden/>
              </w:rPr>
              <w:fldChar w:fldCharType="end"/>
            </w:r>
          </w:hyperlink>
        </w:p>
        <w:p w14:paraId="6EE12589" w14:textId="0E8A7561" w:rsidR="006F27BA" w:rsidRDefault="00786634">
          <w:pPr>
            <w:pStyle w:val="TOC3"/>
            <w:tabs>
              <w:tab w:val="right" w:leader="dot" w:pos="9350"/>
            </w:tabs>
            <w:rPr>
              <w:rFonts w:eastAsiaTheme="minorEastAsia"/>
              <w:noProof/>
            </w:rPr>
          </w:pPr>
          <w:hyperlink w:anchor="_Toc107384228" w:history="1">
            <w:r w:rsidR="006F27BA" w:rsidRPr="00406BAD">
              <w:rPr>
                <w:rStyle w:val="Hyperlink"/>
                <w:rFonts w:cstheme="majorHAnsi"/>
                <w:noProof/>
              </w:rPr>
              <w:t>Column Stores</w:t>
            </w:r>
            <w:r w:rsidR="006F27BA">
              <w:rPr>
                <w:noProof/>
                <w:webHidden/>
              </w:rPr>
              <w:tab/>
            </w:r>
            <w:r w:rsidR="006F27BA">
              <w:rPr>
                <w:noProof/>
                <w:webHidden/>
              </w:rPr>
              <w:fldChar w:fldCharType="begin"/>
            </w:r>
            <w:r w:rsidR="006F27BA">
              <w:rPr>
                <w:noProof/>
                <w:webHidden/>
              </w:rPr>
              <w:instrText xml:space="preserve"> PAGEREF _Toc107384228 \h </w:instrText>
            </w:r>
            <w:r w:rsidR="006F27BA">
              <w:rPr>
                <w:noProof/>
                <w:webHidden/>
              </w:rPr>
            </w:r>
            <w:r w:rsidR="006F27BA">
              <w:rPr>
                <w:noProof/>
                <w:webHidden/>
              </w:rPr>
              <w:fldChar w:fldCharType="separate"/>
            </w:r>
            <w:r w:rsidR="006F27BA">
              <w:rPr>
                <w:noProof/>
                <w:webHidden/>
              </w:rPr>
              <w:t>22</w:t>
            </w:r>
            <w:r w:rsidR="006F27BA">
              <w:rPr>
                <w:noProof/>
                <w:webHidden/>
              </w:rPr>
              <w:fldChar w:fldCharType="end"/>
            </w:r>
          </w:hyperlink>
        </w:p>
        <w:p w14:paraId="4E69F3A7" w14:textId="78DFE436" w:rsidR="006F27BA" w:rsidRDefault="00786634">
          <w:pPr>
            <w:pStyle w:val="TOC2"/>
            <w:tabs>
              <w:tab w:val="left" w:pos="660"/>
              <w:tab w:val="right" w:leader="dot" w:pos="9350"/>
            </w:tabs>
            <w:rPr>
              <w:rFonts w:eastAsiaTheme="minorEastAsia"/>
              <w:noProof/>
            </w:rPr>
          </w:pPr>
          <w:hyperlink w:anchor="_Toc107384229" w:history="1">
            <w:r w:rsidR="006F27BA" w:rsidRPr="00406BAD">
              <w:rPr>
                <w:rStyle w:val="Hyperlink"/>
                <w:rFonts w:asciiTheme="majorHAnsi" w:hAnsiTheme="majorHAnsi" w:cstheme="majorHAnsi"/>
                <w:noProof/>
              </w:rPr>
              <w:t>c.</w:t>
            </w:r>
            <w:r w:rsidR="006F27BA">
              <w:rPr>
                <w:rFonts w:eastAsiaTheme="minorEastAsia"/>
                <w:noProof/>
              </w:rPr>
              <w:tab/>
            </w:r>
            <w:r w:rsidR="006F27BA" w:rsidRPr="00406BAD">
              <w:rPr>
                <w:rStyle w:val="Hyperlink"/>
                <w:rFonts w:asciiTheme="majorHAnsi" w:hAnsiTheme="majorHAnsi" w:cstheme="majorHAnsi"/>
                <w:noProof/>
              </w:rPr>
              <w:t>The distribution strategy of the target table.</w:t>
            </w:r>
            <w:r w:rsidR="006F27BA">
              <w:rPr>
                <w:noProof/>
                <w:webHidden/>
              </w:rPr>
              <w:tab/>
            </w:r>
            <w:r w:rsidR="006F27BA">
              <w:rPr>
                <w:noProof/>
                <w:webHidden/>
              </w:rPr>
              <w:fldChar w:fldCharType="begin"/>
            </w:r>
            <w:r w:rsidR="006F27BA">
              <w:rPr>
                <w:noProof/>
                <w:webHidden/>
              </w:rPr>
              <w:instrText xml:space="preserve"> PAGEREF _Toc107384229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51B5234F" w14:textId="46BA8304" w:rsidR="006F27BA" w:rsidRDefault="00786634">
          <w:pPr>
            <w:pStyle w:val="TOC2"/>
            <w:tabs>
              <w:tab w:val="left" w:pos="660"/>
              <w:tab w:val="right" w:leader="dot" w:pos="9350"/>
            </w:tabs>
            <w:rPr>
              <w:rFonts w:eastAsiaTheme="minorEastAsia"/>
              <w:noProof/>
            </w:rPr>
          </w:pPr>
          <w:hyperlink w:anchor="_Toc107384230" w:history="1">
            <w:r w:rsidR="006F27BA" w:rsidRPr="00406BAD">
              <w:rPr>
                <w:rStyle w:val="Hyperlink"/>
                <w:rFonts w:asciiTheme="majorHAnsi" w:hAnsiTheme="majorHAnsi" w:cstheme="majorHAnsi"/>
                <w:noProof/>
              </w:rPr>
              <w:t>d.</w:t>
            </w:r>
            <w:r w:rsidR="006F27BA">
              <w:rPr>
                <w:rFonts w:eastAsiaTheme="minorEastAsia"/>
                <w:noProof/>
              </w:rPr>
              <w:tab/>
            </w:r>
            <w:r w:rsidR="006F27BA" w:rsidRPr="00406BAD">
              <w:rPr>
                <w:rStyle w:val="Hyperlink"/>
                <w:rFonts w:asciiTheme="majorHAnsi" w:hAnsiTheme="majorHAnsi" w:cstheme="majorHAnsi"/>
                <w:noProof/>
              </w:rPr>
              <w:t>The data load method.</w:t>
            </w:r>
            <w:r w:rsidR="006F27BA">
              <w:rPr>
                <w:noProof/>
                <w:webHidden/>
              </w:rPr>
              <w:tab/>
            </w:r>
            <w:r w:rsidR="006F27BA">
              <w:rPr>
                <w:noProof/>
                <w:webHidden/>
              </w:rPr>
              <w:fldChar w:fldCharType="begin"/>
            </w:r>
            <w:r w:rsidR="006F27BA">
              <w:rPr>
                <w:noProof/>
                <w:webHidden/>
              </w:rPr>
              <w:instrText xml:space="preserve"> PAGEREF _Toc107384230 \h </w:instrText>
            </w:r>
            <w:r w:rsidR="006F27BA">
              <w:rPr>
                <w:noProof/>
                <w:webHidden/>
              </w:rPr>
            </w:r>
            <w:r w:rsidR="006F27BA">
              <w:rPr>
                <w:noProof/>
                <w:webHidden/>
              </w:rPr>
              <w:fldChar w:fldCharType="separate"/>
            </w:r>
            <w:r w:rsidR="006F27BA">
              <w:rPr>
                <w:noProof/>
                <w:webHidden/>
              </w:rPr>
              <w:t>25</w:t>
            </w:r>
            <w:r w:rsidR="006F27BA">
              <w:rPr>
                <w:noProof/>
                <w:webHidden/>
              </w:rPr>
              <w:fldChar w:fldCharType="end"/>
            </w:r>
          </w:hyperlink>
        </w:p>
        <w:p w14:paraId="2D187F24" w14:textId="7FB2812B" w:rsidR="006F27BA" w:rsidRDefault="00786634">
          <w:pPr>
            <w:pStyle w:val="TOC2"/>
            <w:tabs>
              <w:tab w:val="left" w:pos="660"/>
              <w:tab w:val="right" w:leader="dot" w:pos="9350"/>
            </w:tabs>
            <w:rPr>
              <w:rFonts w:eastAsiaTheme="minorEastAsia"/>
              <w:noProof/>
            </w:rPr>
          </w:pPr>
          <w:hyperlink w:anchor="_Toc107384231" w:history="1">
            <w:r w:rsidR="006F27BA" w:rsidRPr="00406BAD">
              <w:rPr>
                <w:rStyle w:val="Hyperlink"/>
                <w:rFonts w:asciiTheme="majorHAnsi" w:hAnsiTheme="majorHAnsi" w:cstheme="majorHAnsi"/>
                <w:noProof/>
              </w:rPr>
              <w:t>e.</w:t>
            </w:r>
            <w:r w:rsidR="006F27BA">
              <w:rPr>
                <w:rFonts w:eastAsiaTheme="minorEastAsia"/>
                <w:noProof/>
              </w:rPr>
              <w:tab/>
            </w:r>
            <w:r w:rsidR="006F27BA" w:rsidRPr="00406BAD">
              <w:rPr>
                <w:rStyle w:val="Hyperlink"/>
                <w:rFonts w:asciiTheme="majorHAnsi" w:hAnsiTheme="majorHAnsi" w:cstheme="majorHAnsi"/>
                <w:noProof/>
              </w:rPr>
              <w:t>Whether the operation is minimally or fully logged.</w:t>
            </w:r>
            <w:r w:rsidR="006F27BA">
              <w:rPr>
                <w:noProof/>
                <w:webHidden/>
              </w:rPr>
              <w:tab/>
            </w:r>
            <w:r w:rsidR="006F27BA">
              <w:rPr>
                <w:noProof/>
                <w:webHidden/>
              </w:rPr>
              <w:fldChar w:fldCharType="begin"/>
            </w:r>
            <w:r w:rsidR="006F27BA">
              <w:rPr>
                <w:noProof/>
                <w:webHidden/>
              </w:rPr>
              <w:instrText xml:space="preserve"> PAGEREF _Toc107384231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1FD26212" w14:textId="2180F4FE" w:rsidR="006F27BA" w:rsidRDefault="00786634">
          <w:pPr>
            <w:pStyle w:val="TOC2"/>
            <w:tabs>
              <w:tab w:val="left" w:pos="660"/>
              <w:tab w:val="right" w:leader="dot" w:pos="9350"/>
            </w:tabs>
            <w:rPr>
              <w:rFonts w:eastAsiaTheme="minorEastAsia"/>
              <w:noProof/>
            </w:rPr>
          </w:pPr>
          <w:hyperlink w:anchor="_Toc107384232" w:history="1">
            <w:r w:rsidR="006F27BA" w:rsidRPr="00406BAD">
              <w:rPr>
                <w:rStyle w:val="Hyperlink"/>
                <w:rFonts w:asciiTheme="majorHAnsi" w:hAnsiTheme="majorHAnsi" w:cstheme="majorHAnsi"/>
                <w:noProof/>
              </w:rPr>
              <w:t>f.</w:t>
            </w:r>
            <w:r w:rsidR="006F27BA">
              <w:rPr>
                <w:rFonts w:eastAsiaTheme="minorEastAsia"/>
                <w:noProof/>
              </w:rPr>
              <w:tab/>
            </w:r>
            <w:r w:rsidR="006F27BA" w:rsidRPr="00406BAD">
              <w:rPr>
                <w:rStyle w:val="Hyperlink"/>
                <w:rFonts w:asciiTheme="majorHAnsi" w:hAnsiTheme="majorHAnsi" w:cstheme="majorHAnsi"/>
                <w:noProof/>
              </w:rPr>
              <w:t>Processing capacity of the pool.</w:t>
            </w:r>
            <w:r w:rsidR="006F27BA">
              <w:rPr>
                <w:noProof/>
                <w:webHidden/>
              </w:rPr>
              <w:tab/>
            </w:r>
            <w:r w:rsidR="006F27BA">
              <w:rPr>
                <w:noProof/>
                <w:webHidden/>
              </w:rPr>
              <w:fldChar w:fldCharType="begin"/>
            </w:r>
            <w:r w:rsidR="006F27BA">
              <w:rPr>
                <w:noProof/>
                <w:webHidden/>
              </w:rPr>
              <w:instrText xml:space="preserve"> PAGEREF _Toc107384232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650905C8" w14:textId="30C0A5CB" w:rsidR="006F27BA" w:rsidRDefault="00786634">
          <w:pPr>
            <w:pStyle w:val="TOC2"/>
            <w:tabs>
              <w:tab w:val="left" w:pos="660"/>
              <w:tab w:val="right" w:leader="dot" w:pos="9350"/>
            </w:tabs>
            <w:rPr>
              <w:rFonts w:eastAsiaTheme="minorEastAsia"/>
              <w:noProof/>
            </w:rPr>
          </w:pPr>
          <w:hyperlink w:anchor="_Toc107384233" w:history="1">
            <w:r w:rsidR="006F27BA" w:rsidRPr="00406BAD">
              <w:rPr>
                <w:rStyle w:val="Hyperlink"/>
                <w:rFonts w:asciiTheme="majorHAnsi" w:hAnsiTheme="majorHAnsi" w:cstheme="majorHAnsi"/>
                <w:noProof/>
              </w:rPr>
              <w:t>g.</w:t>
            </w:r>
            <w:r w:rsidR="006F27BA">
              <w:rPr>
                <w:rFonts w:eastAsiaTheme="minorEastAsia"/>
                <w:noProof/>
              </w:rPr>
              <w:tab/>
            </w:r>
            <w:r w:rsidR="006F27BA" w:rsidRPr="00406BAD">
              <w:rPr>
                <w:rStyle w:val="Hyperlink"/>
                <w:rFonts w:asciiTheme="majorHAnsi" w:hAnsiTheme="majorHAnsi" w:cstheme="majorHAnsi"/>
                <w:noProof/>
              </w:rPr>
              <w:t>Processing capacity of account doing the load.</w:t>
            </w:r>
            <w:r w:rsidR="006F27BA">
              <w:rPr>
                <w:noProof/>
                <w:webHidden/>
              </w:rPr>
              <w:tab/>
            </w:r>
            <w:r w:rsidR="006F27BA">
              <w:rPr>
                <w:noProof/>
                <w:webHidden/>
              </w:rPr>
              <w:fldChar w:fldCharType="begin"/>
            </w:r>
            <w:r w:rsidR="006F27BA">
              <w:rPr>
                <w:noProof/>
                <w:webHidden/>
              </w:rPr>
              <w:instrText xml:space="preserve"> PAGEREF _Toc107384233 \h </w:instrText>
            </w:r>
            <w:r w:rsidR="006F27BA">
              <w:rPr>
                <w:noProof/>
                <w:webHidden/>
              </w:rPr>
            </w:r>
            <w:r w:rsidR="006F27BA">
              <w:rPr>
                <w:noProof/>
                <w:webHidden/>
              </w:rPr>
              <w:fldChar w:fldCharType="separate"/>
            </w:r>
            <w:r w:rsidR="006F27BA">
              <w:rPr>
                <w:noProof/>
                <w:webHidden/>
              </w:rPr>
              <w:t>27</w:t>
            </w:r>
            <w:r w:rsidR="006F27BA">
              <w:rPr>
                <w:noProof/>
                <w:webHidden/>
              </w:rPr>
              <w:fldChar w:fldCharType="end"/>
            </w:r>
          </w:hyperlink>
        </w:p>
        <w:p w14:paraId="262FC12B" w14:textId="5570C5C4" w:rsidR="006F27BA" w:rsidRDefault="00786634">
          <w:pPr>
            <w:pStyle w:val="TOC2"/>
            <w:tabs>
              <w:tab w:val="left" w:pos="660"/>
              <w:tab w:val="right" w:leader="dot" w:pos="9350"/>
            </w:tabs>
            <w:rPr>
              <w:rFonts w:eastAsiaTheme="minorEastAsia"/>
              <w:noProof/>
            </w:rPr>
          </w:pPr>
          <w:hyperlink w:anchor="_Toc107384234" w:history="1">
            <w:r w:rsidR="006F27BA" w:rsidRPr="00406BAD">
              <w:rPr>
                <w:rStyle w:val="Hyperlink"/>
                <w:rFonts w:asciiTheme="majorHAnsi" w:hAnsiTheme="majorHAnsi" w:cstheme="majorHAnsi"/>
                <w:noProof/>
              </w:rPr>
              <w:t>h.</w:t>
            </w:r>
            <w:r w:rsidR="006F27BA">
              <w:rPr>
                <w:rFonts w:eastAsiaTheme="minorEastAsia"/>
                <w:noProof/>
              </w:rPr>
              <w:tab/>
            </w:r>
            <w:r w:rsidR="006F27BA" w:rsidRPr="00406BAD">
              <w:rPr>
                <w:rStyle w:val="Hyperlink"/>
                <w:rFonts w:asciiTheme="majorHAnsi" w:hAnsiTheme="majorHAnsi" w:cstheme="majorHAnsi"/>
                <w:noProof/>
              </w:rPr>
              <w:t>Concurrent operations at the destination.</w:t>
            </w:r>
            <w:r w:rsidR="006F27BA">
              <w:rPr>
                <w:noProof/>
                <w:webHidden/>
              </w:rPr>
              <w:tab/>
            </w:r>
            <w:r w:rsidR="006F27BA">
              <w:rPr>
                <w:noProof/>
                <w:webHidden/>
              </w:rPr>
              <w:fldChar w:fldCharType="begin"/>
            </w:r>
            <w:r w:rsidR="006F27BA">
              <w:rPr>
                <w:noProof/>
                <w:webHidden/>
              </w:rPr>
              <w:instrText xml:space="preserve"> PAGEREF _Toc107384234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1125D99" w14:textId="246E71EF" w:rsidR="006F27BA" w:rsidRDefault="00786634">
          <w:pPr>
            <w:pStyle w:val="TOC1"/>
            <w:tabs>
              <w:tab w:val="right" w:leader="dot" w:pos="9350"/>
            </w:tabs>
            <w:rPr>
              <w:rFonts w:eastAsiaTheme="minorEastAsia"/>
              <w:noProof/>
            </w:rPr>
          </w:pPr>
          <w:hyperlink w:anchor="_Toc107384235" w:history="1">
            <w:r w:rsidR="006F27BA" w:rsidRPr="00406BAD">
              <w:rPr>
                <w:rStyle w:val="Hyperlink"/>
                <w:rFonts w:asciiTheme="majorHAnsi" w:hAnsiTheme="majorHAnsi" w:cstheme="majorHAnsi"/>
                <w:noProof/>
              </w:rPr>
              <w:t>Things to pay attention to after the load.</w:t>
            </w:r>
            <w:r w:rsidR="006F27BA">
              <w:rPr>
                <w:noProof/>
                <w:webHidden/>
              </w:rPr>
              <w:tab/>
            </w:r>
            <w:r w:rsidR="006F27BA">
              <w:rPr>
                <w:noProof/>
                <w:webHidden/>
              </w:rPr>
              <w:fldChar w:fldCharType="begin"/>
            </w:r>
            <w:r w:rsidR="006F27BA">
              <w:rPr>
                <w:noProof/>
                <w:webHidden/>
              </w:rPr>
              <w:instrText xml:space="preserve"> PAGEREF _Toc107384235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089D7B4C" w14:textId="284F22B8" w:rsidR="006F27BA" w:rsidRDefault="00786634">
          <w:pPr>
            <w:pStyle w:val="TOC2"/>
            <w:tabs>
              <w:tab w:val="right" w:leader="dot" w:pos="9350"/>
            </w:tabs>
            <w:rPr>
              <w:rFonts w:eastAsiaTheme="minorEastAsia"/>
              <w:noProof/>
            </w:rPr>
          </w:pPr>
          <w:hyperlink w:anchor="_Toc107384236" w:history="1">
            <w:r w:rsidR="006F27BA" w:rsidRPr="00406BAD">
              <w:rPr>
                <w:rStyle w:val="Hyperlink"/>
                <w:rFonts w:asciiTheme="majorHAnsi" w:hAnsiTheme="majorHAnsi" w:cstheme="majorHAnsi"/>
                <w:noProof/>
              </w:rPr>
              <w:t>Ensure Statistics are created.</w:t>
            </w:r>
            <w:r w:rsidR="006F27BA">
              <w:rPr>
                <w:noProof/>
                <w:webHidden/>
              </w:rPr>
              <w:tab/>
            </w:r>
            <w:r w:rsidR="006F27BA">
              <w:rPr>
                <w:noProof/>
                <w:webHidden/>
              </w:rPr>
              <w:fldChar w:fldCharType="begin"/>
            </w:r>
            <w:r w:rsidR="006F27BA">
              <w:rPr>
                <w:noProof/>
                <w:webHidden/>
              </w:rPr>
              <w:instrText xml:space="preserve"> PAGEREF _Toc107384236 \h </w:instrText>
            </w:r>
            <w:r w:rsidR="006F27BA">
              <w:rPr>
                <w:noProof/>
                <w:webHidden/>
              </w:rPr>
            </w:r>
            <w:r w:rsidR="006F27BA">
              <w:rPr>
                <w:noProof/>
                <w:webHidden/>
              </w:rPr>
              <w:fldChar w:fldCharType="separate"/>
            </w:r>
            <w:r w:rsidR="006F27BA">
              <w:rPr>
                <w:noProof/>
                <w:webHidden/>
              </w:rPr>
              <w:t>30</w:t>
            </w:r>
            <w:r w:rsidR="006F27BA">
              <w:rPr>
                <w:noProof/>
                <w:webHidden/>
              </w:rPr>
              <w:fldChar w:fldCharType="end"/>
            </w:r>
          </w:hyperlink>
        </w:p>
        <w:p w14:paraId="1C8FB561" w14:textId="43B9CF5E" w:rsidR="006F27BA" w:rsidRDefault="00786634">
          <w:pPr>
            <w:pStyle w:val="TOC2"/>
            <w:tabs>
              <w:tab w:val="right" w:leader="dot" w:pos="9350"/>
            </w:tabs>
            <w:rPr>
              <w:rFonts w:eastAsiaTheme="minorEastAsia"/>
              <w:noProof/>
            </w:rPr>
          </w:pPr>
          <w:hyperlink w:anchor="_Toc107384237" w:history="1">
            <w:r w:rsidR="006F27BA" w:rsidRPr="00406BAD">
              <w:rPr>
                <w:rStyle w:val="Hyperlink"/>
                <w:rFonts w:asciiTheme="majorHAnsi" w:hAnsiTheme="majorHAnsi" w:cstheme="majorHAnsi"/>
                <w:noProof/>
              </w:rPr>
              <w:t>Ensuring compression quality.</w:t>
            </w:r>
            <w:r w:rsidR="006F27BA">
              <w:rPr>
                <w:noProof/>
                <w:webHidden/>
              </w:rPr>
              <w:tab/>
            </w:r>
            <w:r w:rsidR="006F27BA">
              <w:rPr>
                <w:noProof/>
                <w:webHidden/>
              </w:rPr>
              <w:fldChar w:fldCharType="begin"/>
            </w:r>
            <w:r w:rsidR="006F27BA">
              <w:rPr>
                <w:noProof/>
                <w:webHidden/>
              </w:rPr>
              <w:instrText xml:space="preserve"> PAGEREF _Toc107384237 \h </w:instrText>
            </w:r>
            <w:r w:rsidR="006F27BA">
              <w:rPr>
                <w:noProof/>
                <w:webHidden/>
              </w:rPr>
            </w:r>
            <w:r w:rsidR="006F27BA">
              <w:rPr>
                <w:noProof/>
                <w:webHidden/>
              </w:rPr>
              <w:fldChar w:fldCharType="separate"/>
            </w:r>
            <w:r w:rsidR="006F27BA">
              <w:rPr>
                <w:noProof/>
                <w:webHidden/>
              </w:rPr>
              <w:t>31</w:t>
            </w:r>
            <w:r w:rsidR="006F27BA">
              <w:rPr>
                <w:noProof/>
                <w:webHidden/>
              </w:rPr>
              <w:fldChar w:fldCharType="end"/>
            </w:r>
          </w:hyperlink>
        </w:p>
        <w:p w14:paraId="502E0881" w14:textId="06A31731" w:rsidR="006F27BA" w:rsidRDefault="00786634">
          <w:pPr>
            <w:pStyle w:val="TOC2"/>
            <w:tabs>
              <w:tab w:val="right" w:leader="dot" w:pos="9350"/>
            </w:tabs>
            <w:rPr>
              <w:rFonts w:eastAsiaTheme="minorEastAsia"/>
              <w:noProof/>
            </w:rPr>
          </w:pPr>
          <w:hyperlink w:anchor="_Toc107384238" w:history="1">
            <w:r w:rsidR="006F27BA" w:rsidRPr="00406BAD">
              <w:rPr>
                <w:rStyle w:val="Hyperlink"/>
                <w:rFonts w:asciiTheme="majorHAnsi" w:hAnsiTheme="majorHAnsi" w:cstheme="majorHAnsi"/>
                <w:noProof/>
              </w:rPr>
              <w:t>BACKUPS and DR</w:t>
            </w:r>
            <w:r w:rsidR="006F27BA">
              <w:rPr>
                <w:noProof/>
                <w:webHidden/>
              </w:rPr>
              <w:tab/>
            </w:r>
            <w:r w:rsidR="006F27BA">
              <w:rPr>
                <w:noProof/>
                <w:webHidden/>
              </w:rPr>
              <w:fldChar w:fldCharType="begin"/>
            </w:r>
            <w:r w:rsidR="006F27BA">
              <w:rPr>
                <w:noProof/>
                <w:webHidden/>
              </w:rPr>
              <w:instrText xml:space="preserve"> PAGEREF _Toc107384238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11091488" w14:textId="64B65372" w:rsidR="006F27BA" w:rsidRDefault="00786634">
          <w:pPr>
            <w:pStyle w:val="TOC2"/>
            <w:tabs>
              <w:tab w:val="right" w:leader="dot" w:pos="9350"/>
            </w:tabs>
            <w:rPr>
              <w:rFonts w:eastAsiaTheme="minorEastAsia"/>
              <w:noProof/>
            </w:rPr>
          </w:pPr>
          <w:hyperlink w:anchor="_Toc107384239" w:history="1">
            <w:r w:rsidR="006F27BA" w:rsidRPr="00406BAD">
              <w:rPr>
                <w:rStyle w:val="Hyperlink"/>
                <w:rFonts w:asciiTheme="majorHAnsi" w:hAnsiTheme="majorHAnsi" w:cstheme="majorHAnsi"/>
                <w:noProof/>
              </w:rPr>
              <w:t>Summary of best practices</w:t>
            </w:r>
            <w:r w:rsidR="006F27BA">
              <w:rPr>
                <w:noProof/>
                <w:webHidden/>
              </w:rPr>
              <w:tab/>
            </w:r>
            <w:r w:rsidR="006F27BA">
              <w:rPr>
                <w:noProof/>
                <w:webHidden/>
              </w:rPr>
              <w:fldChar w:fldCharType="begin"/>
            </w:r>
            <w:r w:rsidR="006F27BA">
              <w:rPr>
                <w:noProof/>
                <w:webHidden/>
              </w:rPr>
              <w:instrText xml:space="preserve"> PAGEREF _Toc107384239 \h </w:instrText>
            </w:r>
            <w:r w:rsidR="006F27BA">
              <w:rPr>
                <w:noProof/>
                <w:webHidden/>
              </w:rPr>
            </w:r>
            <w:r w:rsidR="006F27BA">
              <w:rPr>
                <w:noProof/>
                <w:webHidden/>
              </w:rPr>
              <w:fldChar w:fldCharType="separate"/>
            </w:r>
            <w:r w:rsidR="006F27BA">
              <w:rPr>
                <w:noProof/>
                <w:webHidden/>
              </w:rPr>
              <w:t>32</w:t>
            </w:r>
            <w:r w:rsidR="006F27BA">
              <w:rPr>
                <w:noProof/>
                <w:webHidden/>
              </w:rPr>
              <w:fldChar w:fldCharType="end"/>
            </w:r>
          </w:hyperlink>
        </w:p>
        <w:p w14:paraId="24656CD1" w14:textId="6D1A79DC" w:rsidR="006F27BA" w:rsidRDefault="00786634">
          <w:pPr>
            <w:pStyle w:val="TOC1"/>
            <w:tabs>
              <w:tab w:val="right" w:leader="dot" w:pos="9350"/>
            </w:tabs>
            <w:rPr>
              <w:rFonts w:eastAsiaTheme="minorEastAsia"/>
              <w:noProof/>
            </w:rPr>
          </w:pPr>
          <w:hyperlink w:anchor="_Toc107384240" w:history="1">
            <w:r w:rsidR="006F27BA" w:rsidRPr="00406BAD">
              <w:rPr>
                <w:rStyle w:val="Hyperlink"/>
                <w:rFonts w:asciiTheme="majorHAnsi" w:hAnsiTheme="majorHAnsi" w:cstheme="majorHAnsi"/>
                <w:noProof/>
              </w:rPr>
              <w:t>Setting up access for dedicated pools</w:t>
            </w:r>
            <w:r w:rsidR="006F27BA">
              <w:rPr>
                <w:noProof/>
                <w:webHidden/>
              </w:rPr>
              <w:tab/>
            </w:r>
            <w:r w:rsidR="006F27BA">
              <w:rPr>
                <w:noProof/>
                <w:webHidden/>
              </w:rPr>
              <w:fldChar w:fldCharType="begin"/>
            </w:r>
            <w:r w:rsidR="006F27BA">
              <w:rPr>
                <w:noProof/>
                <w:webHidden/>
              </w:rPr>
              <w:instrText xml:space="preserve"> PAGEREF _Toc107384240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620C455F" w14:textId="7465D49E" w:rsidR="006F27BA" w:rsidRDefault="00786634">
          <w:pPr>
            <w:pStyle w:val="TOC2"/>
            <w:tabs>
              <w:tab w:val="right" w:leader="dot" w:pos="9350"/>
            </w:tabs>
            <w:rPr>
              <w:rFonts w:eastAsiaTheme="minorEastAsia"/>
              <w:noProof/>
            </w:rPr>
          </w:pPr>
          <w:hyperlink w:anchor="_Toc107384241" w:history="1">
            <w:r w:rsidR="006F27BA" w:rsidRPr="00406BAD">
              <w:rPr>
                <w:rStyle w:val="Hyperlink"/>
                <w:rFonts w:asciiTheme="majorHAnsi" w:hAnsiTheme="majorHAnsi" w:cstheme="majorHAnsi"/>
                <w:noProof/>
              </w:rPr>
              <w:t>Authentication Options</w:t>
            </w:r>
            <w:r w:rsidR="006F27BA">
              <w:rPr>
                <w:noProof/>
                <w:webHidden/>
              </w:rPr>
              <w:tab/>
            </w:r>
            <w:r w:rsidR="006F27BA">
              <w:rPr>
                <w:noProof/>
                <w:webHidden/>
              </w:rPr>
              <w:fldChar w:fldCharType="begin"/>
            </w:r>
            <w:r w:rsidR="006F27BA">
              <w:rPr>
                <w:noProof/>
                <w:webHidden/>
              </w:rPr>
              <w:instrText xml:space="preserve"> PAGEREF _Toc107384241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BCE373D" w14:textId="5E644E82" w:rsidR="006F27BA" w:rsidRDefault="00786634">
          <w:pPr>
            <w:pStyle w:val="TOC2"/>
            <w:tabs>
              <w:tab w:val="right" w:leader="dot" w:pos="9350"/>
            </w:tabs>
            <w:rPr>
              <w:rFonts w:eastAsiaTheme="minorEastAsia"/>
              <w:noProof/>
            </w:rPr>
          </w:pPr>
          <w:hyperlink w:anchor="_Toc107384242" w:history="1">
            <w:r w:rsidR="006F27BA" w:rsidRPr="00406BAD">
              <w:rPr>
                <w:rStyle w:val="Hyperlink"/>
                <w:rFonts w:asciiTheme="majorHAnsi" w:hAnsiTheme="majorHAnsi" w:cstheme="majorHAnsi"/>
                <w:noProof/>
              </w:rPr>
              <w:t>Database Users</w:t>
            </w:r>
            <w:r w:rsidR="006F27BA">
              <w:rPr>
                <w:noProof/>
                <w:webHidden/>
              </w:rPr>
              <w:tab/>
            </w:r>
            <w:r w:rsidR="006F27BA">
              <w:rPr>
                <w:noProof/>
                <w:webHidden/>
              </w:rPr>
              <w:fldChar w:fldCharType="begin"/>
            </w:r>
            <w:r w:rsidR="006F27BA">
              <w:rPr>
                <w:noProof/>
                <w:webHidden/>
              </w:rPr>
              <w:instrText xml:space="preserve"> PAGEREF _Toc107384242 \h </w:instrText>
            </w:r>
            <w:r w:rsidR="006F27BA">
              <w:rPr>
                <w:noProof/>
                <w:webHidden/>
              </w:rPr>
            </w:r>
            <w:r w:rsidR="006F27BA">
              <w:rPr>
                <w:noProof/>
                <w:webHidden/>
              </w:rPr>
              <w:fldChar w:fldCharType="separate"/>
            </w:r>
            <w:r w:rsidR="006F27BA">
              <w:rPr>
                <w:noProof/>
                <w:webHidden/>
              </w:rPr>
              <w:t>33</w:t>
            </w:r>
            <w:r w:rsidR="006F27BA">
              <w:rPr>
                <w:noProof/>
                <w:webHidden/>
              </w:rPr>
              <w:fldChar w:fldCharType="end"/>
            </w:r>
          </w:hyperlink>
        </w:p>
        <w:p w14:paraId="0129DDF4" w14:textId="30AA58AD" w:rsidR="006F27BA" w:rsidRDefault="00786634">
          <w:pPr>
            <w:pStyle w:val="TOC2"/>
            <w:tabs>
              <w:tab w:val="right" w:leader="dot" w:pos="9350"/>
            </w:tabs>
            <w:rPr>
              <w:rFonts w:eastAsiaTheme="minorEastAsia"/>
              <w:noProof/>
            </w:rPr>
          </w:pPr>
          <w:hyperlink w:anchor="_Toc107384243" w:history="1">
            <w:r w:rsidR="006F27BA" w:rsidRPr="00406BAD">
              <w:rPr>
                <w:rStyle w:val="Hyperlink"/>
                <w:rFonts w:asciiTheme="majorHAnsi" w:hAnsiTheme="majorHAnsi" w:cstheme="majorHAnsi"/>
                <w:noProof/>
              </w:rPr>
              <w:t>Row-level Security</w:t>
            </w:r>
            <w:r w:rsidR="006F27BA">
              <w:rPr>
                <w:noProof/>
                <w:webHidden/>
              </w:rPr>
              <w:tab/>
            </w:r>
            <w:r w:rsidR="006F27BA">
              <w:rPr>
                <w:noProof/>
                <w:webHidden/>
              </w:rPr>
              <w:fldChar w:fldCharType="begin"/>
            </w:r>
            <w:r w:rsidR="006F27BA">
              <w:rPr>
                <w:noProof/>
                <w:webHidden/>
              </w:rPr>
              <w:instrText xml:space="preserve"> PAGEREF _Toc107384243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E34955C" w14:textId="62F703BD" w:rsidR="006F27BA" w:rsidRDefault="00786634">
          <w:pPr>
            <w:pStyle w:val="TOC2"/>
            <w:tabs>
              <w:tab w:val="right" w:leader="dot" w:pos="9350"/>
            </w:tabs>
            <w:rPr>
              <w:rFonts w:eastAsiaTheme="minorEastAsia"/>
              <w:noProof/>
            </w:rPr>
          </w:pPr>
          <w:hyperlink w:anchor="_Toc107384244" w:history="1">
            <w:r w:rsidR="006F27BA" w:rsidRPr="00406BAD">
              <w:rPr>
                <w:rStyle w:val="Hyperlink"/>
                <w:rFonts w:asciiTheme="majorHAnsi" w:hAnsiTheme="majorHAnsi" w:cstheme="majorHAnsi"/>
                <w:noProof/>
              </w:rPr>
              <w:t>Column-level Security</w:t>
            </w:r>
            <w:r w:rsidR="006F27BA">
              <w:rPr>
                <w:noProof/>
                <w:webHidden/>
              </w:rPr>
              <w:tab/>
            </w:r>
            <w:r w:rsidR="006F27BA">
              <w:rPr>
                <w:noProof/>
                <w:webHidden/>
              </w:rPr>
              <w:fldChar w:fldCharType="begin"/>
            </w:r>
            <w:r w:rsidR="006F27BA">
              <w:rPr>
                <w:noProof/>
                <w:webHidden/>
              </w:rPr>
              <w:instrText xml:space="preserve"> PAGEREF _Toc107384244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0252BB5A" w14:textId="326AD641" w:rsidR="006F27BA" w:rsidRDefault="00786634">
          <w:pPr>
            <w:pStyle w:val="TOC2"/>
            <w:tabs>
              <w:tab w:val="right" w:leader="dot" w:pos="9350"/>
            </w:tabs>
            <w:rPr>
              <w:rFonts w:eastAsiaTheme="minorEastAsia"/>
              <w:noProof/>
            </w:rPr>
          </w:pPr>
          <w:hyperlink w:anchor="_Toc107384245" w:history="1">
            <w:r w:rsidR="006F27BA" w:rsidRPr="00406BAD">
              <w:rPr>
                <w:rStyle w:val="Hyperlink"/>
                <w:rFonts w:asciiTheme="majorHAnsi" w:hAnsiTheme="majorHAnsi" w:cstheme="majorHAnsi"/>
                <w:noProof/>
              </w:rPr>
              <w:t>Dynamic Data Masking</w:t>
            </w:r>
            <w:r w:rsidR="006F27BA">
              <w:rPr>
                <w:noProof/>
                <w:webHidden/>
              </w:rPr>
              <w:tab/>
            </w:r>
            <w:r w:rsidR="006F27BA">
              <w:rPr>
                <w:noProof/>
                <w:webHidden/>
              </w:rPr>
              <w:fldChar w:fldCharType="begin"/>
            </w:r>
            <w:r w:rsidR="006F27BA">
              <w:rPr>
                <w:noProof/>
                <w:webHidden/>
              </w:rPr>
              <w:instrText xml:space="preserve"> PAGEREF _Toc107384245 \h </w:instrText>
            </w:r>
            <w:r w:rsidR="006F27BA">
              <w:rPr>
                <w:noProof/>
                <w:webHidden/>
              </w:rPr>
            </w:r>
            <w:r w:rsidR="006F27BA">
              <w:rPr>
                <w:noProof/>
                <w:webHidden/>
              </w:rPr>
              <w:fldChar w:fldCharType="separate"/>
            </w:r>
            <w:r w:rsidR="006F27BA">
              <w:rPr>
                <w:noProof/>
                <w:webHidden/>
              </w:rPr>
              <w:t>35</w:t>
            </w:r>
            <w:r w:rsidR="006F27BA">
              <w:rPr>
                <w:noProof/>
                <w:webHidden/>
              </w:rPr>
              <w:fldChar w:fldCharType="end"/>
            </w:r>
          </w:hyperlink>
        </w:p>
        <w:p w14:paraId="3AEA0ADE" w14:textId="6020DA13" w:rsidR="006F27BA" w:rsidRDefault="00786634">
          <w:pPr>
            <w:pStyle w:val="TOC2"/>
            <w:tabs>
              <w:tab w:val="right" w:leader="dot" w:pos="9350"/>
            </w:tabs>
            <w:rPr>
              <w:rFonts w:eastAsiaTheme="minorEastAsia"/>
              <w:noProof/>
            </w:rPr>
          </w:pPr>
          <w:hyperlink w:anchor="_Toc107384246" w:history="1">
            <w:r w:rsidR="006F27BA" w:rsidRPr="00406BAD">
              <w:rPr>
                <w:rStyle w:val="Hyperlink"/>
                <w:rFonts w:asciiTheme="majorHAnsi" w:hAnsiTheme="majorHAnsi" w:cstheme="majorHAnsi"/>
                <w:noProof/>
              </w:rPr>
              <w:t>Column-level Encryption</w:t>
            </w:r>
            <w:r w:rsidR="006F27BA">
              <w:rPr>
                <w:noProof/>
                <w:webHidden/>
              </w:rPr>
              <w:tab/>
            </w:r>
            <w:r w:rsidR="006F27BA">
              <w:rPr>
                <w:noProof/>
                <w:webHidden/>
              </w:rPr>
              <w:fldChar w:fldCharType="begin"/>
            </w:r>
            <w:r w:rsidR="006F27BA">
              <w:rPr>
                <w:noProof/>
                <w:webHidden/>
              </w:rPr>
              <w:instrText xml:space="preserve"> PAGEREF _Toc107384246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3FAFAFB5" w14:textId="71BA6122" w:rsidR="006F27BA" w:rsidRDefault="00786634">
          <w:pPr>
            <w:pStyle w:val="TOC2"/>
            <w:tabs>
              <w:tab w:val="right" w:leader="dot" w:pos="9350"/>
            </w:tabs>
            <w:rPr>
              <w:rFonts w:eastAsiaTheme="minorEastAsia"/>
              <w:noProof/>
            </w:rPr>
          </w:pPr>
          <w:hyperlink w:anchor="_Toc107384247" w:history="1">
            <w:r w:rsidR="006F27BA" w:rsidRPr="00406BAD">
              <w:rPr>
                <w:rStyle w:val="Hyperlink"/>
                <w:rFonts w:asciiTheme="majorHAnsi" w:hAnsiTheme="majorHAnsi" w:cstheme="majorHAnsi"/>
                <w:noProof/>
              </w:rPr>
              <w:t>Workspace-level Encryption</w:t>
            </w:r>
            <w:r w:rsidR="006F27BA">
              <w:rPr>
                <w:noProof/>
                <w:webHidden/>
              </w:rPr>
              <w:tab/>
            </w:r>
            <w:r w:rsidR="006F27BA">
              <w:rPr>
                <w:noProof/>
                <w:webHidden/>
              </w:rPr>
              <w:fldChar w:fldCharType="begin"/>
            </w:r>
            <w:r w:rsidR="006F27BA">
              <w:rPr>
                <w:noProof/>
                <w:webHidden/>
              </w:rPr>
              <w:instrText xml:space="preserve"> PAGEREF _Toc107384247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51F4810E" w14:textId="3B3D27AB" w:rsidR="006F27BA" w:rsidRDefault="00786634">
          <w:pPr>
            <w:pStyle w:val="TOC1"/>
            <w:tabs>
              <w:tab w:val="right" w:leader="dot" w:pos="9350"/>
            </w:tabs>
            <w:rPr>
              <w:rFonts w:eastAsiaTheme="minorEastAsia"/>
              <w:noProof/>
            </w:rPr>
          </w:pPr>
          <w:hyperlink w:anchor="_Toc107384248" w:history="1">
            <w:r w:rsidR="006F27BA" w:rsidRPr="00406BAD">
              <w:rPr>
                <w:rStyle w:val="Hyperlink"/>
                <w:noProof/>
              </w:rPr>
              <w:t>Managing your Dedicated Pool</w:t>
            </w:r>
            <w:r w:rsidR="006F27BA">
              <w:rPr>
                <w:noProof/>
                <w:webHidden/>
              </w:rPr>
              <w:tab/>
            </w:r>
            <w:r w:rsidR="006F27BA">
              <w:rPr>
                <w:noProof/>
                <w:webHidden/>
              </w:rPr>
              <w:fldChar w:fldCharType="begin"/>
            </w:r>
            <w:r w:rsidR="006F27BA">
              <w:rPr>
                <w:noProof/>
                <w:webHidden/>
              </w:rPr>
              <w:instrText xml:space="preserve"> PAGEREF _Toc107384248 \h </w:instrText>
            </w:r>
            <w:r w:rsidR="006F27BA">
              <w:rPr>
                <w:noProof/>
                <w:webHidden/>
              </w:rPr>
            </w:r>
            <w:r w:rsidR="006F27BA">
              <w:rPr>
                <w:noProof/>
                <w:webHidden/>
              </w:rPr>
              <w:fldChar w:fldCharType="separate"/>
            </w:r>
            <w:r w:rsidR="006F27BA">
              <w:rPr>
                <w:noProof/>
                <w:webHidden/>
              </w:rPr>
              <w:t>36</w:t>
            </w:r>
            <w:r w:rsidR="006F27BA">
              <w:rPr>
                <w:noProof/>
                <w:webHidden/>
              </w:rPr>
              <w:fldChar w:fldCharType="end"/>
            </w:r>
          </w:hyperlink>
        </w:p>
        <w:p w14:paraId="2C07C8CF" w14:textId="40E2EA2A" w:rsidR="006F27BA" w:rsidRDefault="00786634">
          <w:pPr>
            <w:pStyle w:val="TOC2"/>
            <w:tabs>
              <w:tab w:val="right" w:leader="dot" w:pos="9350"/>
            </w:tabs>
            <w:rPr>
              <w:rFonts w:eastAsiaTheme="minorEastAsia"/>
              <w:noProof/>
            </w:rPr>
          </w:pPr>
          <w:hyperlink w:anchor="_Toc107384249" w:history="1">
            <w:r w:rsidR="006F27BA" w:rsidRPr="00406BAD">
              <w:rPr>
                <w:rStyle w:val="Hyperlink"/>
                <w:rFonts w:asciiTheme="majorHAnsi" w:hAnsiTheme="majorHAnsi" w:cstheme="majorHAnsi"/>
                <w:noProof/>
              </w:rPr>
              <w:t>Managing Activity</w:t>
            </w:r>
            <w:r w:rsidR="006F27BA">
              <w:rPr>
                <w:noProof/>
                <w:webHidden/>
              </w:rPr>
              <w:tab/>
            </w:r>
            <w:r w:rsidR="006F27BA">
              <w:rPr>
                <w:noProof/>
                <w:webHidden/>
              </w:rPr>
              <w:fldChar w:fldCharType="begin"/>
            </w:r>
            <w:r w:rsidR="006F27BA">
              <w:rPr>
                <w:noProof/>
                <w:webHidden/>
              </w:rPr>
              <w:instrText xml:space="preserve"> PAGEREF _Toc107384249 \h </w:instrText>
            </w:r>
            <w:r w:rsidR="006F27BA">
              <w:rPr>
                <w:noProof/>
                <w:webHidden/>
              </w:rPr>
            </w:r>
            <w:r w:rsidR="006F27BA">
              <w:rPr>
                <w:noProof/>
                <w:webHidden/>
              </w:rPr>
              <w:fldChar w:fldCharType="separate"/>
            </w:r>
            <w:r w:rsidR="006F27BA">
              <w:rPr>
                <w:noProof/>
                <w:webHidden/>
              </w:rPr>
              <w:t>38</w:t>
            </w:r>
            <w:r w:rsidR="006F27BA">
              <w:rPr>
                <w:noProof/>
                <w:webHidden/>
              </w:rPr>
              <w:fldChar w:fldCharType="end"/>
            </w:r>
          </w:hyperlink>
        </w:p>
        <w:p w14:paraId="41AF750E" w14:textId="32AE088B" w:rsidR="006F27BA" w:rsidRDefault="00786634">
          <w:pPr>
            <w:pStyle w:val="TOC2"/>
            <w:tabs>
              <w:tab w:val="right" w:leader="dot" w:pos="9350"/>
            </w:tabs>
            <w:rPr>
              <w:rFonts w:eastAsiaTheme="minorEastAsia"/>
              <w:noProof/>
            </w:rPr>
          </w:pPr>
          <w:hyperlink w:anchor="_Toc107384250" w:history="1">
            <w:r w:rsidR="006F27BA" w:rsidRPr="00406BAD">
              <w:rPr>
                <w:rStyle w:val="Hyperlink"/>
                <w:rFonts w:asciiTheme="majorHAnsi" w:hAnsiTheme="majorHAnsi" w:cstheme="majorHAnsi"/>
                <w:noProof/>
              </w:rPr>
              <w:t>Managing pool size</w:t>
            </w:r>
            <w:r w:rsidR="006F27BA">
              <w:rPr>
                <w:noProof/>
                <w:webHidden/>
              </w:rPr>
              <w:tab/>
            </w:r>
            <w:r w:rsidR="006F27BA">
              <w:rPr>
                <w:noProof/>
                <w:webHidden/>
              </w:rPr>
              <w:fldChar w:fldCharType="begin"/>
            </w:r>
            <w:r w:rsidR="006F27BA">
              <w:rPr>
                <w:noProof/>
                <w:webHidden/>
              </w:rPr>
              <w:instrText xml:space="preserve"> PAGEREF _Toc107384250 \h </w:instrText>
            </w:r>
            <w:r w:rsidR="006F27BA">
              <w:rPr>
                <w:noProof/>
                <w:webHidden/>
              </w:rPr>
            </w:r>
            <w:r w:rsidR="006F27BA">
              <w:rPr>
                <w:noProof/>
                <w:webHidden/>
              </w:rPr>
              <w:fldChar w:fldCharType="separate"/>
            </w:r>
            <w:r w:rsidR="006F27BA">
              <w:rPr>
                <w:noProof/>
                <w:webHidden/>
              </w:rPr>
              <w:t>39</w:t>
            </w:r>
            <w:r w:rsidR="006F27BA">
              <w:rPr>
                <w:noProof/>
                <w:webHidden/>
              </w:rPr>
              <w:fldChar w:fldCharType="end"/>
            </w:r>
          </w:hyperlink>
        </w:p>
        <w:p w14:paraId="032A7B59" w14:textId="4D3E1E8E" w:rsidR="006F27BA" w:rsidRDefault="00786634">
          <w:pPr>
            <w:pStyle w:val="TOC1"/>
            <w:tabs>
              <w:tab w:val="right" w:leader="dot" w:pos="9350"/>
            </w:tabs>
            <w:rPr>
              <w:rFonts w:eastAsiaTheme="minorEastAsia"/>
              <w:noProof/>
            </w:rPr>
          </w:pPr>
          <w:hyperlink w:anchor="_Toc107384251" w:history="1">
            <w:r w:rsidR="006F27BA" w:rsidRPr="00406BAD">
              <w:rPr>
                <w:rStyle w:val="Hyperlink"/>
                <w:noProof/>
              </w:rPr>
              <w:t>Advanced Features</w:t>
            </w:r>
            <w:r w:rsidR="006F27BA">
              <w:rPr>
                <w:noProof/>
                <w:webHidden/>
              </w:rPr>
              <w:tab/>
            </w:r>
            <w:r w:rsidR="006F27BA">
              <w:rPr>
                <w:noProof/>
                <w:webHidden/>
              </w:rPr>
              <w:fldChar w:fldCharType="begin"/>
            </w:r>
            <w:r w:rsidR="006F27BA">
              <w:rPr>
                <w:noProof/>
                <w:webHidden/>
              </w:rPr>
              <w:instrText xml:space="preserve"> PAGEREF _Toc107384251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0FCAAFF8" w14:textId="5437CC9B" w:rsidR="006F27BA" w:rsidRDefault="00786634">
          <w:pPr>
            <w:pStyle w:val="TOC2"/>
            <w:tabs>
              <w:tab w:val="right" w:leader="dot" w:pos="9350"/>
            </w:tabs>
            <w:rPr>
              <w:rFonts w:eastAsiaTheme="minorEastAsia"/>
              <w:noProof/>
            </w:rPr>
          </w:pPr>
          <w:hyperlink w:anchor="_Toc107384252" w:history="1">
            <w:r w:rsidR="006F27BA" w:rsidRPr="00406BAD">
              <w:rPr>
                <w:rStyle w:val="Hyperlink"/>
                <w:rFonts w:asciiTheme="majorHAnsi" w:hAnsiTheme="majorHAnsi" w:cstheme="majorHAnsi"/>
                <w:noProof/>
              </w:rPr>
              <w:t>Materialized Views</w:t>
            </w:r>
            <w:r w:rsidR="006F27BA">
              <w:rPr>
                <w:noProof/>
                <w:webHidden/>
              </w:rPr>
              <w:tab/>
            </w:r>
            <w:r w:rsidR="006F27BA">
              <w:rPr>
                <w:noProof/>
                <w:webHidden/>
              </w:rPr>
              <w:fldChar w:fldCharType="begin"/>
            </w:r>
            <w:r w:rsidR="006F27BA">
              <w:rPr>
                <w:noProof/>
                <w:webHidden/>
              </w:rPr>
              <w:instrText xml:space="preserve"> PAGEREF _Toc107384252 \h </w:instrText>
            </w:r>
            <w:r w:rsidR="006F27BA">
              <w:rPr>
                <w:noProof/>
                <w:webHidden/>
              </w:rPr>
            </w:r>
            <w:r w:rsidR="006F27BA">
              <w:rPr>
                <w:noProof/>
                <w:webHidden/>
              </w:rPr>
              <w:fldChar w:fldCharType="separate"/>
            </w:r>
            <w:r w:rsidR="006F27BA">
              <w:rPr>
                <w:noProof/>
                <w:webHidden/>
              </w:rPr>
              <w:t>40</w:t>
            </w:r>
            <w:r w:rsidR="006F27BA">
              <w:rPr>
                <w:noProof/>
                <w:webHidden/>
              </w:rPr>
              <w:fldChar w:fldCharType="end"/>
            </w:r>
          </w:hyperlink>
        </w:p>
        <w:p w14:paraId="6DCD7E22" w14:textId="1044D7B9" w:rsidR="006F27BA" w:rsidRDefault="00786634">
          <w:pPr>
            <w:pStyle w:val="TOC2"/>
            <w:tabs>
              <w:tab w:val="right" w:leader="dot" w:pos="9350"/>
            </w:tabs>
            <w:rPr>
              <w:rFonts w:eastAsiaTheme="minorEastAsia"/>
              <w:noProof/>
            </w:rPr>
          </w:pPr>
          <w:hyperlink w:anchor="_Toc107384253" w:history="1">
            <w:r w:rsidR="006F27BA" w:rsidRPr="00406BAD">
              <w:rPr>
                <w:rStyle w:val="Hyperlink"/>
                <w:rFonts w:asciiTheme="majorHAnsi" w:hAnsiTheme="majorHAnsi" w:cstheme="majorHAnsi"/>
                <w:noProof/>
              </w:rPr>
              <w:t>Resultset Caching</w:t>
            </w:r>
            <w:r w:rsidR="006F27BA">
              <w:rPr>
                <w:noProof/>
                <w:webHidden/>
              </w:rPr>
              <w:tab/>
            </w:r>
            <w:r w:rsidR="006F27BA">
              <w:rPr>
                <w:noProof/>
                <w:webHidden/>
              </w:rPr>
              <w:fldChar w:fldCharType="begin"/>
            </w:r>
            <w:r w:rsidR="006F27BA">
              <w:rPr>
                <w:noProof/>
                <w:webHidden/>
              </w:rPr>
              <w:instrText xml:space="preserve"> PAGEREF _Toc107384253 \h </w:instrText>
            </w:r>
            <w:r w:rsidR="006F27BA">
              <w:rPr>
                <w:noProof/>
                <w:webHidden/>
              </w:rPr>
            </w:r>
            <w:r w:rsidR="006F27BA">
              <w:rPr>
                <w:noProof/>
                <w:webHidden/>
              </w:rPr>
              <w:fldChar w:fldCharType="separate"/>
            </w:r>
            <w:r w:rsidR="006F27BA">
              <w:rPr>
                <w:noProof/>
                <w:webHidden/>
              </w:rPr>
              <w:t>41</w:t>
            </w:r>
            <w:r w:rsidR="006F27BA">
              <w:rPr>
                <w:noProof/>
                <w:webHidden/>
              </w:rPr>
              <w:fldChar w:fldCharType="end"/>
            </w:r>
          </w:hyperlink>
        </w:p>
        <w:p w14:paraId="7F6CC24D" w14:textId="22FE79A8" w:rsidR="006F27BA" w:rsidRDefault="00786634">
          <w:pPr>
            <w:pStyle w:val="TOC2"/>
            <w:tabs>
              <w:tab w:val="right" w:leader="dot" w:pos="9350"/>
            </w:tabs>
            <w:rPr>
              <w:rFonts w:eastAsiaTheme="minorEastAsia"/>
              <w:noProof/>
            </w:rPr>
          </w:pPr>
          <w:hyperlink w:anchor="_Toc107384254" w:history="1">
            <w:r w:rsidR="006F27BA" w:rsidRPr="00406BAD">
              <w:rPr>
                <w:rStyle w:val="Hyperlink"/>
                <w:rFonts w:asciiTheme="majorHAnsi" w:hAnsiTheme="majorHAnsi" w:cstheme="majorHAnsi"/>
                <w:noProof/>
              </w:rPr>
              <w:t>Workload Isolation</w:t>
            </w:r>
            <w:r w:rsidR="006F27BA">
              <w:rPr>
                <w:noProof/>
                <w:webHidden/>
              </w:rPr>
              <w:tab/>
            </w:r>
            <w:r w:rsidR="006F27BA">
              <w:rPr>
                <w:noProof/>
                <w:webHidden/>
              </w:rPr>
              <w:fldChar w:fldCharType="begin"/>
            </w:r>
            <w:r w:rsidR="006F27BA">
              <w:rPr>
                <w:noProof/>
                <w:webHidden/>
              </w:rPr>
              <w:instrText xml:space="preserve"> PAGEREF _Toc107384254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0A67102B" w14:textId="352FED11" w:rsidR="006F27BA" w:rsidRDefault="00786634">
          <w:pPr>
            <w:pStyle w:val="TOC2"/>
            <w:tabs>
              <w:tab w:val="right" w:leader="dot" w:pos="9350"/>
            </w:tabs>
            <w:rPr>
              <w:rFonts w:eastAsiaTheme="minorEastAsia"/>
              <w:noProof/>
            </w:rPr>
          </w:pPr>
          <w:hyperlink w:anchor="_Toc107384255" w:history="1">
            <w:r w:rsidR="006F27BA" w:rsidRPr="00406BAD">
              <w:rPr>
                <w:rStyle w:val="Hyperlink"/>
                <w:rFonts w:asciiTheme="majorHAnsi" w:hAnsiTheme="majorHAnsi" w:cstheme="majorHAnsi"/>
                <w:noProof/>
              </w:rPr>
              <w:t>Ordered Clustered Columnstore Indexes</w:t>
            </w:r>
            <w:r w:rsidR="006F27BA">
              <w:rPr>
                <w:noProof/>
                <w:webHidden/>
              </w:rPr>
              <w:tab/>
            </w:r>
            <w:r w:rsidR="006F27BA">
              <w:rPr>
                <w:noProof/>
                <w:webHidden/>
              </w:rPr>
              <w:fldChar w:fldCharType="begin"/>
            </w:r>
            <w:r w:rsidR="006F27BA">
              <w:rPr>
                <w:noProof/>
                <w:webHidden/>
              </w:rPr>
              <w:instrText xml:space="preserve"> PAGEREF _Toc107384255 \h </w:instrText>
            </w:r>
            <w:r w:rsidR="006F27BA">
              <w:rPr>
                <w:noProof/>
                <w:webHidden/>
              </w:rPr>
            </w:r>
            <w:r w:rsidR="006F27BA">
              <w:rPr>
                <w:noProof/>
                <w:webHidden/>
              </w:rPr>
              <w:fldChar w:fldCharType="separate"/>
            </w:r>
            <w:r w:rsidR="006F27BA">
              <w:rPr>
                <w:noProof/>
                <w:webHidden/>
              </w:rPr>
              <w:t>42</w:t>
            </w:r>
            <w:r w:rsidR="006F27BA">
              <w:rPr>
                <w:noProof/>
                <w:webHidden/>
              </w:rPr>
              <w:fldChar w:fldCharType="end"/>
            </w:r>
          </w:hyperlink>
        </w:p>
        <w:p w14:paraId="2EE3EF67" w14:textId="44AF5F0E" w:rsidR="006F27BA" w:rsidRDefault="00786634">
          <w:pPr>
            <w:pStyle w:val="TOC2"/>
            <w:tabs>
              <w:tab w:val="right" w:leader="dot" w:pos="9350"/>
            </w:tabs>
            <w:rPr>
              <w:rFonts w:eastAsiaTheme="minorEastAsia"/>
              <w:noProof/>
            </w:rPr>
          </w:pPr>
          <w:hyperlink w:anchor="_Toc107384256" w:history="1">
            <w:r w:rsidR="006F27BA" w:rsidRPr="00406BAD">
              <w:rPr>
                <w:rStyle w:val="Hyperlink"/>
                <w:rFonts w:asciiTheme="majorHAnsi" w:hAnsiTheme="majorHAnsi" w:cstheme="majorHAnsi"/>
                <w:noProof/>
              </w:rPr>
              <w:t>Unsupported features in dedicated pools</w:t>
            </w:r>
            <w:r w:rsidR="006F27BA">
              <w:rPr>
                <w:noProof/>
                <w:webHidden/>
              </w:rPr>
              <w:tab/>
            </w:r>
            <w:r w:rsidR="006F27BA">
              <w:rPr>
                <w:noProof/>
                <w:webHidden/>
              </w:rPr>
              <w:fldChar w:fldCharType="begin"/>
            </w:r>
            <w:r w:rsidR="006F27BA">
              <w:rPr>
                <w:noProof/>
                <w:webHidden/>
              </w:rPr>
              <w:instrText xml:space="preserve"> PAGEREF _Toc107384256 \h </w:instrText>
            </w:r>
            <w:r w:rsidR="006F27BA">
              <w:rPr>
                <w:noProof/>
                <w:webHidden/>
              </w:rPr>
            </w:r>
            <w:r w:rsidR="006F27BA">
              <w:rPr>
                <w:noProof/>
                <w:webHidden/>
              </w:rPr>
              <w:fldChar w:fldCharType="separate"/>
            </w:r>
            <w:r w:rsidR="006F27BA">
              <w:rPr>
                <w:noProof/>
                <w:webHidden/>
              </w:rPr>
              <w:t>44</w:t>
            </w:r>
            <w:r w:rsidR="006F27BA">
              <w:rPr>
                <w:noProof/>
                <w:webHidden/>
              </w:rPr>
              <w:fldChar w:fldCharType="end"/>
            </w:r>
          </w:hyperlink>
        </w:p>
        <w:p w14:paraId="79641B94" w14:textId="69AE0160" w:rsidR="006F27BA" w:rsidRDefault="00786634">
          <w:pPr>
            <w:pStyle w:val="TOC1"/>
            <w:tabs>
              <w:tab w:val="right" w:leader="dot" w:pos="9350"/>
            </w:tabs>
            <w:rPr>
              <w:rFonts w:eastAsiaTheme="minorEastAsia"/>
              <w:noProof/>
            </w:rPr>
          </w:pPr>
          <w:hyperlink w:anchor="_Toc107384257" w:history="1">
            <w:r w:rsidR="006F27BA" w:rsidRPr="00406BAD">
              <w:rPr>
                <w:rStyle w:val="Hyperlink"/>
                <w:rFonts w:asciiTheme="majorHAnsi" w:hAnsiTheme="majorHAnsi" w:cstheme="majorHAnsi"/>
                <w:noProof/>
              </w:rPr>
              <w:t>Creating a Workspace</w:t>
            </w:r>
            <w:r w:rsidR="006F27BA">
              <w:rPr>
                <w:noProof/>
                <w:webHidden/>
              </w:rPr>
              <w:tab/>
            </w:r>
            <w:r w:rsidR="006F27BA">
              <w:rPr>
                <w:noProof/>
                <w:webHidden/>
              </w:rPr>
              <w:fldChar w:fldCharType="begin"/>
            </w:r>
            <w:r w:rsidR="006F27BA">
              <w:rPr>
                <w:noProof/>
                <w:webHidden/>
              </w:rPr>
              <w:instrText xml:space="preserve"> PAGEREF _Toc107384257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108302D1" w14:textId="3E2735C3" w:rsidR="006F27BA" w:rsidRDefault="00786634">
          <w:pPr>
            <w:pStyle w:val="TOC2"/>
            <w:tabs>
              <w:tab w:val="right" w:leader="dot" w:pos="9350"/>
            </w:tabs>
            <w:rPr>
              <w:rFonts w:eastAsiaTheme="minorEastAsia"/>
              <w:noProof/>
            </w:rPr>
          </w:pPr>
          <w:hyperlink w:anchor="_Toc107384258" w:history="1">
            <w:r w:rsidR="006F27BA" w:rsidRPr="00406BAD">
              <w:rPr>
                <w:rStyle w:val="Hyperlink"/>
                <w:rFonts w:asciiTheme="majorHAnsi" w:hAnsiTheme="majorHAnsi" w:cstheme="majorHAnsi"/>
                <w:noProof/>
              </w:rPr>
              <w:t>Optional pre-requisite resources:</w:t>
            </w:r>
            <w:r w:rsidR="006F27BA">
              <w:rPr>
                <w:noProof/>
                <w:webHidden/>
              </w:rPr>
              <w:tab/>
            </w:r>
            <w:r w:rsidR="006F27BA">
              <w:rPr>
                <w:noProof/>
                <w:webHidden/>
              </w:rPr>
              <w:fldChar w:fldCharType="begin"/>
            </w:r>
            <w:r w:rsidR="006F27BA">
              <w:rPr>
                <w:noProof/>
                <w:webHidden/>
              </w:rPr>
              <w:instrText xml:space="preserve"> PAGEREF _Toc107384258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D0FBDC2" w14:textId="3A7840EA" w:rsidR="006F27BA" w:rsidRDefault="00786634">
          <w:pPr>
            <w:pStyle w:val="TOC2"/>
            <w:tabs>
              <w:tab w:val="right" w:leader="dot" w:pos="9350"/>
            </w:tabs>
            <w:rPr>
              <w:rFonts w:eastAsiaTheme="minorEastAsia"/>
              <w:noProof/>
            </w:rPr>
          </w:pPr>
          <w:hyperlink w:anchor="_Toc107384259" w:history="1">
            <w:r w:rsidR="006F27BA" w:rsidRPr="00406BAD">
              <w:rPr>
                <w:rStyle w:val="Hyperlink"/>
                <w:rFonts w:asciiTheme="majorHAnsi" w:hAnsiTheme="majorHAnsi" w:cstheme="majorHAnsi"/>
                <w:noProof/>
              </w:rPr>
              <w:t>User Input Parameters:</w:t>
            </w:r>
            <w:r w:rsidR="006F27BA">
              <w:rPr>
                <w:noProof/>
                <w:webHidden/>
              </w:rPr>
              <w:tab/>
            </w:r>
            <w:r w:rsidR="006F27BA">
              <w:rPr>
                <w:noProof/>
                <w:webHidden/>
              </w:rPr>
              <w:fldChar w:fldCharType="begin"/>
            </w:r>
            <w:r w:rsidR="006F27BA">
              <w:rPr>
                <w:noProof/>
                <w:webHidden/>
              </w:rPr>
              <w:instrText xml:space="preserve"> PAGEREF _Toc107384259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2FEF66F0" w14:textId="65D8018F" w:rsidR="006F27BA" w:rsidRDefault="00786634">
          <w:pPr>
            <w:pStyle w:val="TOC2"/>
            <w:tabs>
              <w:tab w:val="right" w:leader="dot" w:pos="9350"/>
            </w:tabs>
            <w:rPr>
              <w:rFonts w:eastAsiaTheme="minorEastAsia"/>
              <w:noProof/>
            </w:rPr>
          </w:pPr>
          <w:hyperlink w:anchor="_Toc107384260" w:history="1">
            <w:r w:rsidR="006F27BA" w:rsidRPr="00406BAD">
              <w:rPr>
                <w:rStyle w:val="Hyperlink"/>
                <w:rFonts w:asciiTheme="majorHAnsi" w:hAnsiTheme="majorHAnsi" w:cstheme="majorHAnsi"/>
                <w:noProof/>
              </w:rPr>
              <w:t>Additional Settings</w:t>
            </w:r>
            <w:r w:rsidR="006F27BA">
              <w:rPr>
                <w:noProof/>
                <w:webHidden/>
              </w:rPr>
              <w:tab/>
            </w:r>
            <w:r w:rsidR="006F27BA">
              <w:rPr>
                <w:noProof/>
                <w:webHidden/>
              </w:rPr>
              <w:fldChar w:fldCharType="begin"/>
            </w:r>
            <w:r w:rsidR="006F27BA">
              <w:rPr>
                <w:noProof/>
                <w:webHidden/>
              </w:rPr>
              <w:instrText xml:space="preserve"> PAGEREF _Toc107384260 \h </w:instrText>
            </w:r>
            <w:r w:rsidR="006F27BA">
              <w:rPr>
                <w:noProof/>
                <w:webHidden/>
              </w:rPr>
            </w:r>
            <w:r w:rsidR="006F27BA">
              <w:rPr>
                <w:noProof/>
                <w:webHidden/>
              </w:rPr>
              <w:fldChar w:fldCharType="separate"/>
            </w:r>
            <w:r w:rsidR="006F27BA">
              <w:rPr>
                <w:noProof/>
                <w:webHidden/>
              </w:rPr>
              <w:t>45</w:t>
            </w:r>
            <w:r w:rsidR="006F27BA">
              <w:rPr>
                <w:noProof/>
                <w:webHidden/>
              </w:rPr>
              <w:fldChar w:fldCharType="end"/>
            </w:r>
          </w:hyperlink>
        </w:p>
        <w:p w14:paraId="0E4CC627" w14:textId="2D52CD96" w:rsidR="006F27BA" w:rsidRDefault="00786634">
          <w:pPr>
            <w:pStyle w:val="TOC2"/>
            <w:tabs>
              <w:tab w:val="right" w:leader="dot" w:pos="9350"/>
            </w:tabs>
            <w:rPr>
              <w:rFonts w:eastAsiaTheme="minorEastAsia"/>
              <w:noProof/>
            </w:rPr>
          </w:pPr>
          <w:hyperlink w:anchor="_Toc107384261" w:history="1">
            <w:r w:rsidR="006F27BA" w:rsidRPr="00406BAD">
              <w:rPr>
                <w:rStyle w:val="Hyperlink"/>
                <w:rFonts w:asciiTheme="majorHAnsi" w:hAnsiTheme="majorHAnsi" w:cstheme="majorHAnsi"/>
                <w:noProof/>
              </w:rPr>
              <w:t>Secondary Level Encryption</w:t>
            </w:r>
            <w:r w:rsidR="006F27BA">
              <w:rPr>
                <w:noProof/>
                <w:webHidden/>
              </w:rPr>
              <w:tab/>
            </w:r>
            <w:r w:rsidR="006F27BA">
              <w:rPr>
                <w:noProof/>
                <w:webHidden/>
              </w:rPr>
              <w:fldChar w:fldCharType="begin"/>
            </w:r>
            <w:r w:rsidR="006F27BA">
              <w:rPr>
                <w:noProof/>
                <w:webHidden/>
              </w:rPr>
              <w:instrText xml:space="preserve"> PAGEREF _Toc107384261 \h </w:instrText>
            </w:r>
            <w:r w:rsidR="006F27BA">
              <w:rPr>
                <w:noProof/>
                <w:webHidden/>
              </w:rPr>
            </w:r>
            <w:r w:rsidR="006F27BA">
              <w:rPr>
                <w:noProof/>
                <w:webHidden/>
              </w:rPr>
              <w:fldChar w:fldCharType="separate"/>
            </w:r>
            <w:r w:rsidR="006F27BA">
              <w:rPr>
                <w:noProof/>
                <w:webHidden/>
              </w:rPr>
              <w:t>46</w:t>
            </w:r>
            <w:r w:rsidR="006F27BA">
              <w:rPr>
                <w:noProof/>
                <w:webHidden/>
              </w:rPr>
              <w:fldChar w:fldCharType="end"/>
            </w:r>
          </w:hyperlink>
        </w:p>
        <w:p w14:paraId="325A8C27" w14:textId="7D60EE03" w:rsidR="006F27BA" w:rsidRDefault="00786634">
          <w:pPr>
            <w:pStyle w:val="TOC2"/>
            <w:tabs>
              <w:tab w:val="right" w:leader="dot" w:pos="9350"/>
            </w:tabs>
            <w:rPr>
              <w:rFonts w:eastAsiaTheme="minorEastAsia"/>
              <w:noProof/>
            </w:rPr>
          </w:pPr>
          <w:hyperlink w:anchor="_Toc107384262" w:history="1">
            <w:r w:rsidR="006F27BA" w:rsidRPr="00406BAD">
              <w:rPr>
                <w:rStyle w:val="Hyperlink"/>
                <w:rFonts w:asciiTheme="majorHAnsi" w:hAnsiTheme="majorHAnsi" w:cstheme="majorHAnsi"/>
                <w:noProof/>
              </w:rPr>
              <w:t>Create a Dedicated Pool</w:t>
            </w:r>
            <w:r w:rsidR="006F27BA">
              <w:rPr>
                <w:noProof/>
                <w:webHidden/>
              </w:rPr>
              <w:tab/>
            </w:r>
            <w:r w:rsidR="006F27BA">
              <w:rPr>
                <w:noProof/>
                <w:webHidden/>
              </w:rPr>
              <w:fldChar w:fldCharType="begin"/>
            </w:r>
            <w:r w:rsidR="006F27BA">
              <w:rPr>
                <w:noProof/>
                <w:webHidden/>
              </w:rPr>
              <w:instrText xml:space="preserve"> PAGEREF _Toc107384262 \h </w:instrText>
            </w:r>
            <w:r w:rsidR="006F27BA">
              <w:rPr>
                <w:noProof/>
                <w:webHidden/>
              </w:rPr>
            </w:r>
            <w:r w:rsidR="006F27BA">
              <w:rPr>
                <w:noProof/>
                <w:webHidden/>
              </w:rPr>
              <w:fldChar w:fldCharType="separate"/>
            </w:r>
            <w:r w:rsidR="006F27BA">
              <w:rPr>
                <w:noProof/>
                <w:webHidden/>
              </w:rPr>
              <w:t>47</w:t>
            </w:r>
            <w:r w:rsidR="006F27BA">
              <w:rPr>
                <w:noProof/>
                <w:webHidden/>
              </w:rPr>
              <w:fldChar w:fldCharType="end"/>
            </w:r>
          </w:hyperlink>
        </w:p>
        <w:p w14:paraId="56BF80AB" w14:textId="172D78E8" w:rsidR="006F27BA" w:rsidRDefault="00786634">
          <w:pPr>
            <w:pStyle w:val="TOC2"/>
            <w:tabs>
              <w:tab w:val="right" w:leader="dot" w:pos="9350"/>
            </w:tabs>
            <w:rPr>
              <w:rFonts w:eastAsiaTheme="minorEastAsia"/>
              <w:noProof/>
            </w:rPr>
          </w:pPr>
          <w:hyperlink w:anchor="_Toc107384263" w:history="1">
            <w:r w:rsidR="006F27BA" w:rsidRPr="00406BAD">
              <w:rPr>
                <w:rStyle w:val="Hyperlink"/>
                <w:rFonts w:asciiTheme="majorHAnsi" w:hAnsiTheme="majorHAnsi" w:cstheme="majorHAnsi"/>
                <w:noProof/>
              </w:rPr>
              <w:t>Firewall Configuration</w:t>
            </w:r>
            <w:r w:rsidR="006F27BA">
              <w:rPr>
                <w:noProof/>
                <w:webHidden/>
              </w:rPr>
              <w:tab/>
            </w:r>
            <w:r w:rsidR="006F27BA">
              <w:rPr>
                <w:noProof/>
                <w:webHidden/>
              </w:rPr>
              <w:fldChar w:fldCharType="begin"/>
            </w:r>
            <w:r w:rsidR="006F27BA">
              <w:rPr>
                <w:noProof/>
                <w:webHidden/>
              </w:rPr>
              <w:instrText xml:space="preserve"> PAGEREF _Toc107384263 \h </w:instrText>
            </w:r>
            <w:r w:rsidR="006F27BA">
              <w:rPr>
                <w:noProof/>
                <w:webHidden/>
              </w:rPr>
            </w:r>
            <w:r w:rsidR="006F27BA">
              <w:rPr>
                <w:noProof/>
                <w:webHidden/>
              </w:rPr>
              <w:fldChar w:fldCharType="separate"/>
            </w:r>
            <w:r w:rsidR="006F27BA">
              <w:rPr>
                <w:noProof/>
                <w:webHidden/>
              </w:rPr>
              <w:t>48</w:t>
            </w:r>
            <w:r w:rsidR="006F27BA">
              <w:rPr>
                <w:noProof/>
                <w:webHidden/>
              </w:rPr>
              <w:fldChar w:fldCharType="end"/>
            </w:r>
          </w:hyperlink>
        </w:p>
        <w:p w14:paraId="0BB80B6C" w14:textId="2C64BBB5" w:rsidR="006F27BA" w:rsidRDefault="00786634">
          <w:pPr>
            <w:pStyle w:val="TOC2"/>
            <w:tabs>
              <w:tab w:val="right" w:leader="dot" w:pos="9350"/>
            </w:tabs>
            <w:rPr>
              <w:rFonts w:eastAsiaTheme="minorEastAsia"/>
              <w:noProof/>
            </w:rPr>
          </w:pPr>
          <w:hyperlink w:anchor="_Toc107384264" w:history="1">
            <w:r w:rsidR="006F27BA" w:rsidRPr="00406BAD">
              <w:rPr>
                <w:rStyle w:val="Hyperlink"/>
                <w:rFonts w:asciiTheme="majorHAnsi" w:hAnsiTheme="majorHAnsi" w:cstheme="majorHAnsi"/>
                <w:noProof/>
              </w:rPr>
              <w:t>Private Endpoint</w:t>
            </w:r>
            <w:r w:rsidR="006F27BA">
              <w:rPr>
                <w:noProof/>
                <w:webHidden/>
              </w:rPr>
              <w:tab/>
            </w:r>
            <w:r w:rsidR="006F27BA">
              <w:rPr>
                <w:noProof/>
                <w:webHidden/>
              </w:rPr>
              <w:fldChar w:fldCharType="begin"/>
            </w:r>
            <w:r w:rsidR="006F27BA">
              <w:rPr>
                <w:noProof/>
                <w:webHidden/>
              </w:rPr>
              <w:instrText xml:space="preserve"> PAGEREF _Toc107384264 \h </w:instrText>
            </w:r>
            <w:r w:rsidR="006F27BA">
              <w:rPr>
                <w:noProof/>
                <w:webHidden/>
              </w:rPr>
            </w:r>
            <w:r w:rsidR="006F27BA">
              <w:rPr>
                <w:noProof/>
                <w:webHidden/>
              </w:rPr>
              <w:fldChar w:fldCharType="separate"/>
            </w:r>
            <w:r w:rsidR="006F27BA">
              <w:rPr>
                <w:noProof/>
                <w:webHidden/>
              </w:rPr>
              <w:t>49</w:t>
            </w:r>
            <w:r w:rsidR="006F27BA">
              <w:rPr>
                <w:noProof/>
                <w:webHidden/>
              </w:rPr>
              <w:fldChar w:fldCharType="end"/>
            </w:r>
          </w:hyperlink>
        </w:p>
        <w:p w14:paraId="2E9AE5E8" w14:textId="258024F6" w:rsidR="006F27BA" w:rsidRDefault="00786634">
          <w:pPr>
            <w:pStyle w:val="TOC2"/>
            <w:tabs>
              <w:tab w:val="right" w:leader="dot" w:pos="9350"/>
            </w:tabs>
            <w:rPr>
              <w:rFonts w:eastAsiaTheme="minorEastAsia"/>
              <w:noProof/>
            </w:rPr>
          </w:pPr>
          <w:hyperlink w:anchor="_Toc107384265" w:history="1">
            <w:r w:rsidR="006F27BA" w:rsidRPr="00406BAD">
              <w:rPr>
                <w:rStyle w:val="Hyperlink"/>
                <w:rFonts w:asciiTheme="majorHAnsi" w:hAnsiTheme="majorHAnsi" w:cstheme="majorHAnsi"/>
                <w:noProof/>
              </w:rPr>
              <w:t>Managed Private Endpoint</w:t>
            </w:r>
            <w:r w:rsidR="006F27BA">
              <w:rPr>
                <w:noProof/>
                <w:webHidden/>
              </w:rPr>
              <w:tab/>
            </w:r>
            <w:r w:rsidR="006F27BA">
              <w:rPr>
                <w:noProof/>
                <w:webHidden/>
              </w:rPr>
              <w:fldChar w:fldCharType="begin"/>
            </w:r>
            <w:r w:rsidR="006F27BA">
              <w:rPr>
                <w:noProof/>
                <w:webHidden/>
              </w:rPr>
              <w:instrText xml:space="preserve"> PAGEREF _Toc107384265 \h </w:instrText>
            </w:r>
            <w:r w:rsidR="006F27BA">
              <w:rPr>
                <w:noProof/>
                <w:webHidden/>
              </w:rPr>
            </w:r>
            <w:r w:rsidR="006F27BA">
              <w:rPr>
                <w:noProof/>
                <w:webHidden/>
              </w:rPr>
              <w:fldChar w:fldCharType="separate"/>
            </w:r>
            <w:r w:rsidR="006F27BA">
              <w:rPr>
                <w:noProof/>
                <w:webHidden/>
              </w:rPr>
              <w:t>51</w:t>
            </w:r>
            <w:r w:rsidR="006F27BA">
              <w:rPr>
                <w:noProof/>
                <w:webHidden/>
              </w:rPr>
              <w:fldChar w:fldCharType="end"/>
            </w:r>
          </w:hyperlink>
        </w:p>
        <w:p w14:paraId="0772CD8D" w14:textId="4B86E0B7" w:rsidR="006F27BA" w:rsidRDefault="00786634">
          <w:pPr>
            <w:pStyle w:val="TOC2"/>
            <w:tabs>
              <w:tab w:val="right" w:leader="dot" w:pos="9350"/>
            </w:tabs>
            <w:rPr>
              <w:rFonts w:eastAsiaTheme="minorEastAsia"/>
              <w:noProof/>
            </w:rPr>
          </w:pPr>
          <w:hyperlink w:anchor="_Toc107384266" w:history="1">
            <w:r w:rsidR="006F27BA" w:rsidRPr="00406BAD">
              <w:rPr>
                <w:rStyle w:val="Hyperlink"/>
                <w:rFonts w:asciiTheme="majorHAnsi" w:hAnsiTheme="majorHAnsi" w:cstheme="majorHAnsi"/>
                <w:noProof/>
              </w:rPr>
              <w:t>Git Configuration</w:t>
            </w:r>
            <w:r w:rsidR="006F27BA">
              <w:rPr>
                <w:noProof/>
                <w:webHidden/>
              </w:rPr>
              <w:tab/>
            </w:r>
            <w:r w:rsidR="006F27BA">
              <w:rPr>
                <w:noProof/>
                <w:webHidden/>
              </w:rPr>
              <w:fldChar w:fldCharType="begin"/>
            </w:r>
            <w:r w:rsidR="006F27BA">
              <w:rPr>
                <w:noProof/>
                <w:webHidden/>
              </w:rPr>
              <w:instrText xml:space="preserve"> PAGEREF _Toc107384266 \h </w:instrText>
            </w:r>
            <w:r w:rsidR="006F27BA">
              <w:rPr>
                <w:noProof/>
                <w:webHidden/>
              </w:rPr>
            </w:r>
            <w:r w:rsidR="006F27BA">
              <w:rPr>
                <w:noProof/>
                <w:webHidden/>
              </w:rPr>
              <w:fldChar w:fldCharType="separate"/>
            </w:r>
            <w:r w:rsidR="006F27BA">
              <w:rPr>
                <w:noProof/>
                <w:webHidden/>
              </w:rPr>
              <w:t>54</w:t>
            </w:r>
            <w:r w:rsidR="006F27BA">
              <w:rPr>
                <w:noProof/>
                <w:webHidden/>
              </w:rPr>
              <w:fldChar w:fldCharType="end"/>
            </w:r>
          </w:hyperlink>
        </w:p>
        <w:p w14:paraId="5A444CA6" w14:textId="316D2E61" w:rsidR="006F27BA" w:rsidRDefault="00786634">
          <w:pPr>
            <w:pStyle w:val="TOC2"/>
            <w:tabs>
              <w:tab w:val="right" w:leader="dot" w:pos="9350"/>
            </w:tabs>
            <w:rPr>
              <w:rFonts w:eastAsiaTheme="minorEastAsia"/>
              <w:noProof/>
            </w:rPr>
          </w:pPr>
          <w:hyperlink w:anchor="_Toc107384267" w:history="1">
            <w:r w:rsidR="006F27BA" w:rsidRPr="00406BAD">
              <w:rPr>
                <w:rStyle w:val="Hyperlink"/>
                <w:rFonts w:asciiTheme="majorHAnsi" w:hAnsiTheme="majorHAnsi" w:cstheme="majorHAnsi"/>
                <w:noProof/>
              </w:rPr>
              <w:t>SQL Serverless Pools</w:t>
            </w:r>
            <w:r w:rsidR="006F27BA">
              <w:rPr>
                <w:noProof/>
                <w:webHidden/>
              </w:rPr>
              <w:tab/>
            </w:r>
            <w:r w:rsidR="006F27BA">
              <w:rPr>
                <w:noProof/>
                <w:webHidden/>
              </w:rPr>
              <w:fldChar w:fldCharType="begin"/>
            </w:r>
            <w:r w:rsidR="006F27BA">
              <w:rPr>
                <w:noProof/>
                <w:webHidden/>
              </w:rPr>
              <w:instrText xml:space="preserve"> PAGEREF _Toc107384267 \h </w:instrText>
            </w:r>
            <w:r w:rsidR="006F27BA">
              <w:rPr>
                <w:noProof/>
                <w:webHidden/>
              </w:rPr>
            </w:r>
            <w:r w:rsidR="006F27BA">
              <w:rPr>
                <w:noProof/>
                <w:webHidden/>
              </w:rPr>
              <w:fldChar w:fldCharType="separate"/>
            </w:r>
            <w:r w:rsidR="006F27BA">
              <w:rPr>
                <w:noProof/>
                <w:webHidden/>
              </w:rPr>
              <w:t>55</w:t>
            </w:r>
            <w:r w:rsidR="006F27BA">
              <w:rPr>
                <w:noProof/>
                <w:webHidden/>
              </w:rPr>
              <w:fldChar w:fldCharType="end"/>
            </w:r>
          </w:hyperlink>
        </w:p>
        <w:p w14:paraId="093D5F83" w14:textId="693B760E" w:rsidR="006F27BA" w:rsidRDefault="00786634">
          <w:pPr>
            <w:pStyle w:val="TOC2"/>
            <w:tabs>
              <w:tab w:val="right" w:leader="dot" w:pos="9350"/>
            </w:tabs>
            <w:rPr>
              <w:rFonts w:eastAsiaTheme="minorEastAsia"/>
              <w:noProof/>
            </w:rPr>
          </w:pPr>
          <w:hyperlink w:anchor="_Toc107384268" w:history="1">
            <w:r w:rsidR="006F27BA" w:rsidRPr="00406BAD">
              <w:rPr>
                <w:rStyle w:val="Hyperlink"/>
                <w:rFonts w:asciiTheme="majorHAnsi" w:hAnsiTheme="majorHAnsi" w:cstheme="majorHAnsi"/>
                <w:noProof/>
              </w:rPr>
              <w:t>Apache Spark Pools</w:t>
            </w:r>
            <w:r w:rsidR="006F27BA">
              <w:rPr>
                <w:noProof/>
                <w:webHidden/>
              </w:rPr>
              <w:tab/>
            </w:r>
            <w:r w:rsidR="006F27BA">
              <w:rPr>
                <w:noProof/>
                <w:webHidden/>
              </w:rPr>
              <w:fldChar w:fldCharType="begin"/>
            </w:r>
            <w:r w:rsidR="006F27BA">
              <w:rPr>
                <w:noProof/>
                <w:webHidden/>
              </w:rPr>
              <w:instrText xml:space="preserve"> PAGEREF _Toc107384268 \h </w:instrText>
            </w:r>
            <w:r w:rsidR="006F27BA">
              <w:rPr>
                <w:noProof/>
                <w:webHidden/>
              </w:rPr>
            </w:r>
            <w:r w:rsidR="006F27BA">
              <w:rPr>
                <w:noProof/>
                <w:webHidden/>
              </w:rPr>
              <w:fldChar w:fldCharType="separate"/>
            </w:r>
            <w:r w:rsidR="006F27BA">
              <w:rPr>
                <w:noProof/>
                <w:webHidden/>
              </w:rPr>
              <w:t>56</w:t>
            </w:r>
            <w:r w:rsidR="006F27BA">
              <w:rPr>
                <w:noProof/>
                <w:webHidden/>
              </w:rPr>
              <w:fldChar w:fldCharType="end"/>
            </w:r>
          </w:hyperlink>
        </w:p>
        <w:p w14:paraId="1285EAF3" w14:textId="35019DA4" w:rsidR="006F27BA" w:rsidRDefault="00786634">
          <w:pPr>
            <w:pStyle w:val="TOC2"/>
            <w:tabs>
              <w:tab w:val="right" w:leader="dot" w:pos="9350"/>
            </w:tabs>
            <w:rPr>
              <w:rFonts w:eastAsiaTheme="minorEastAsia"/>
              <w:noProof/>
            </w:rPr>
          </w:pPr>
          <w:hyperlink w:anchor="_Toc107384269" w:history="1">
            <w:r w:rsidR="006F27BA" w:rsidRPr="00406BAD">
              <w:rPr>
                <w:rStyle w:val="Hyperlink"/>
                <w:rFonts w:asciiTheme="majorHAnsi" w:hAnsiTheme="majorHAnsi" w:cstheme="majorHAnsi"/>
                <w:noProof/>
              </w:rPr>
              <w:t>Audit</w:t>
            </w:r>
            <w:r w:rsidR="006F27BA">
              <w:rPr>
                <w:noProof/>
                <w:webHidden/>
              </w:rPr>
              <w:tab/>
            </w:r>
            <w:r w:rsidR="006F27BA">
              <w:rPr>
                <w:noProof/>
                <w:webHidden/>
              </w:rPr>
              <w:fldChar w:fldCharType="begin"/>
            </w:r>
            <w:r w:rsidR="006F27BA">
              <w:rPr>
                <w:noProof/>
                <w:webHidden/>
              </w:rPr>
              <w:instrText xml:space="preserve"> PAGEREF _Toc107384269 \h </w:instrText>
            </w:r>
            <w:r w:rsidR="006F27BA">
              <w:rPr>
                <w:noProof/>
                <w:webHidden/>
              </w:rPr>
            </w:r>
            <w:r w:rsidR="006F27BA">
              <w:rPr>
                <w:noProof/>
                <w:webHidden/>
              </w:rPr>
              <w:fldChar w:fldCharType="separate"/>
            </w:r>
            <w:r w:rsidR="006F27BA">
              <w:rPr>
                <w:noProof/>
                <w:webHidden/>
              </w:rPr>
              <w:t>59</w:t>
            </w:r>
            <w:r w:rsidR="006F27BA">
              <w:rPr>
                <w:noProof/>
                <w:webHidden/>
              </w:rPr>
              <w:fldChar w:fldCharType="end"/>
            </w:r>
          </w:hyperlink>
        </w:p>
        <w:p w14:paraId="36933542" w14:textId="087B3D05" w:rsidR="006F27BA" w:rsidRDefault="00786634">
          <w:pPr>
            <w:pStyle w:val="TOC2"/>
            <w:tabs>
              <w:tab w:val="right" w:leader="dot" w:pos="9350"/>
            </w:tabs>
            <w:rPr>
              <w:rFonts w:eastAsiaTheme="minorEastAsia"/>
              <w:noProof/>
            </w:rPr>
          </w:pPr>
          <w:hyperlink w:anchor="_Toc107384270" w:history="1">
            <w:r w:rsidR="006F27BA" w:rsidRPr="00406BAD">
              <w:rPr>
                <w:rStyle w:val="Hyperlink"/>
                <w:rFonts w:asciiTheme="majorHAnsi" w:hAnsiTheme="majorHAnsi" w:cstheme="majorHAnsi"/>
                <w:noProof/>
              </w:rPr>
              <w:t>Azure Defender</w:t>
            </w:r>
            <w:r w:rsidR="006F27BA">
              <w:rPr>
                <w:noProof/>
                <w:webHidden/>
              </w:rPr>
              <w:tab/>
            </w:r>
            <w:r w:rsidR="006F27BA">
              <w:rPr>
                <w:noProof/>
                <w:webHidden/>
              </w:rPr>
              <w:fldChar w:fldCharType="begin"/>
            </w:r>
            <w:r w:rsidR="006F27BA">
              <w:rPr>
                <w:noProof/>
                <w:webHidden/>
              </w:rPr>
              <w:instrText xml:space="preserve"> PAGEREF _Toc107384270 \h </w:instrText>
            </w:r>
            <w:r w:rsidR="006F27BA">
              <w:rPr>
                <w:noProof/>
                <w:webHidden/>
              </w:rPr>
            </w:r>
            <w:r w:rsidR="006F27BA">
              <w:rPr>
                <w:noProof/>
                <w:webHidden/>
              </w:rPr>
              <w:fldChar w:fldCharType="separate"/>
            </w:r>
            <w:r w:rsidR="006F27BA">
              <w:rPr>
                <w:noProof/>
                <w:webHidden/>
              </w:rPr>
              <w:t>60</w:t>
            </w:r>
            <w:r w:rsidR="006F27BA">
              <w:rPr>
                <w:noProof/>
                <w:webHidden/>
              </w:rPr>
              <w:fldChar w:fldCharType="end"/>
            </w:r>
          </w:hyperlink>
        </w:p>
        <w:p w14:paraId="486EFBAB" w14:textId="5E2ABC22" w:rsidR="006F27BA" w:rsidRDefault="00786634">
          <w:pPr>
            <w:pStyle w:val="TOC2"/>
            <w:tabs>
              <w:tab w:val="right" w:leader="dot" w:pos="9350"/>
            </w:tabs>
            <w:rPr>
              <w:rFonts w:eastAsiaTheme="minorEastAsia"/>
              <w:noProof/>
            </w:rPr>
          </w:pPr>
          <w:hyperlink w:anchor="_Toc107384271" w:history="1">
            <w:r w:rsidR="006F27BA" w:rsidRPr="00406BAD">
              <w:rPr>
                <w:rStyle w:val="Hyperlink"/>
                <w:rFonts w:asciiTheme="majorHAnsi" w:hAnsiTheme="majorHAnsi" w:cstheme="majorHAnsi"/>
                <w:noProof/>
              </w:rPr>
              <w:t>Diagnostics</w:t>
            </w:r>
            <w:r w:rsidR="006F27BA">
              <w:rPr>
                <w:noProof/>
                <w:webHidden/>
              </w:rPr>
              <w:tab/>
            </w:r>
            <w:r w:rsidR="006F27BA">
              <w:rPr>
                <w:noProof/>
                <w:webHidden/>
              </w:rPr>
              <w:fldChar w:fldCharType="begin"/>
            </w:r>
            <w:r w:rsidR="006F27BA">
              <w:rPr>
                <w:noProof/>
                <w:webHidden/>
              </w:rPr>
              <w:instrText xml:space="preserve"> PAGEREF _Toc107384271 \h </w:instrText>
            </w:r>
            <w:r w:rsidR="006F27BA">
              <w:rPr>
                <w:noProof/>
                <w:webHidden/>
              </w:rPr>
            </w:r>
            <w:r w:rsidR="006F27BA">
              <w:rPr>
                <w:noProof/>
                <w:webHidden/>
              </w:rPr>
              <w:fldChar w:fldCharType="separate"/>
            </w:r>
            <w:r w:rsidR="006F27BA">
              <w:rPr>
                <w:noProof/>
                <w:webHidden/>
              </w:rPr>
              <w:t>61</w:t>
            </w:r>
            <w:r w:rsidR="006F27BA">
              <w:rPr>
                <w:noProof/>
                <w:webHidden/>
              </w:rPr>
              <w:fldChar w:fldCharType="end"/>
            </w:r>
          </w:hyperlink>
        </w:p>
        <w:p w14:paraId="687FBBB1" w14:textId="64B9AF07" w:rsidR="006A0DB4" w:rsidRPr="002D45AE" w:rsidRDefault="006A0DB4">
          <w:pPr>
            <w:rPr>
              <w:rFonts w:asciiTheme="majorHAnsi" w:hAnsiTheme="majorHAnsi" w:cstheme="majorHAnsi"/>
            </w:rPr>
          </w:pPr>
          <w:r w:rsidRPr="002D45AE">
            <w:rPr>
              <w:rFonts w:asciiTheme="majorHAnsi" w:hAnsiTheme="majorHAnsi" w:cstheme="majorHAnsi"/>
              <w:b/>
              <w:bCs/>
              <w:noProof/>
            </w:rPr>
            <w:fldChar w:fldCharType="end"/>
          </w:r>
        </w:p>
      </w:sdtContent>
    </w:sdt>
    <w:p w14:paraId="5010162B" w14:textId="77777777" w:rsidR="00544A80" w:rsidRPr="002D45AE" w:rsidRDefault="00544A80">
      <w:pPr>
        <w:rPr>
          <w:rFonts w:asciiTheme="majorHAnsi" w:eastAsia="Times New Roman" w:hAnsiTheme="majorHAnsi" w:cstheme="majorHAnsi"/>
          <w:b/>
          <w:bCs/>
          <w:kern w:val="36"/>
          <w:sz w:val="48"/>
          <w:szCs w:val="48"/>
        </w:rPr>
      </w:pPr>
      <w:r w:rsidRPr="002D45AE">
        <w:rPr>
          <w:rFonts w:asciiTheme="majorHAnsi" w:hAnsiTheme="majorHAnsi" w:cstheme="majorHAnsi"/>
        </w:rPr>
        <w:br w:type="page"/>
      </w:r>
    </w:p>
    <w:p w14:paraId="35DA3B7C" w14:textId="2C8F063B" w:rsidR="005C2157" w:rsidRPr="002D45AE" w:rsidRDefault="0063218F" w:rsidP="001B61BB">
      <w:pPr>
        <w:pStyle w:val="Heading1"/>
        <w:rPr>
          <w:rFonts w:asciiTheme="majorHAnsi" w:hAnsiTheme="majorHAnsi" w:cstheme="majorHAnsi"/>
        </w:rPr>
      </w:pPr>
      <w:bookmarkStart w:id="8" w:name="_Toc107384212"/>
      <w:r w:rsidRPr="002D45AE">
        <w:rPr>
          <w:rFonts w:asciiTheme="majorHAnsi" w:hAnsiTheme="majorHAnsi" w:cstheme="majorHAnsi"/>
        </w:rPr>
        <w:lastRenderedPageBreak/>
        <w:t>Introduction</w:t>
      </w:r>
      <w:bookmarkEnd w:id="8"/>
    </w:p>
    <w:p w14:paraId="05EECAF9" w14:textId="6A727F73" w:rsidR="0024513F" w:rsidRPr="002D45AE" w:rsidRDefault="00AF667D" w:rsidP="00AF667D">
      <w:pPr>
        <w:pStyle w:val="Heading2"/>
        <w:rPr>
          <w:rFonts w:asciiTheme="majorHAnsi" w:hAnsiTheme="majorHAnsi" w:cstheme="majorHAnsi"/>
        </w:rPr>
      </w:pPr>
      <w:bookmarkStart w:id="9" w:name="_Toc107384213"/>
      <w:r w:rsidRPr="002D45AE">
        <w:rPr>
          <w:rFonts w:asciiTheme="majorHAnsi" w:hAnsiTheme="majorHAnsi" w:cstheme="majorHAnsi"/>
        </w:rPr>
        <w:t>History</w:t>
      </w:r>
      <w:bookmarkEnd w:id="9"/>
    </w:p>
    <w:p w14:paraId="7A3B403D" w14:textId="0879CCD9" w:rsidR="00AD46F0" w:rsidRPr="002D45AE" w:rsidRDefault="005C2157"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This document provides</w:t>
      </w:r>
      <w:r w:rsidR="00336EC4" w:rsidRPr="002D45AE">
        <w:rPr>
          <w:rFonts w:asciiTheme="majorHAnsi" w:eastAsia="Times New Roman" w:hAnsiTheme="majorHAnsi" w:cstheme="majorHAnsi"/>
          <w:color w:val="171717"/>
          <w:sz w:val="24"/>
          <w:szCs w:val="24"/>
        </w:rPr>
        <w:t xml:space="preserve"> information to help you </w:t>
      </w:r>
      <w:r w:rsidR="00763279" w:rsidRPr="002D45AE">
        <w:rPr>
          <w:rFonts w:asciiTheme="majorHAnsi" w:eastAsia="Times New Roman" w:hAnsiTheme="majorHAnsi" w:cstheme="majorHAnsi"/>
          <w:color w:val="171717"/>
          <w:sz w:val="24"/>
          <w:szCs w:val="24"/>
        </w:rPr>
        <w:t>utilize</w:t>
      </w:r>
      <w:r w:rsidR="00C6479E" w:rsidRPr="002D45AE">
        <w:rPr>
          <w:rFonts w:asciiTheme="majorHAnsi" w:eastAsia="Times New Roman" w:hAnsiTheme="majorHAnsi" w:cstheme="majorHAnsi"/>
          <w:color w:val="171717"/>
          <w:sz w:val="24"/>
          <w:szCs w:val="24"/>
        </w:rPr>
        <w:t xml:space="preserve"> Azure Synapse </w:t>
      </w:r>
      <w:r w:rsidR="00763279" w:rsidRPr="002D45AE">
        <w:rPr>
          <w:rFonts w:asciiTheme="majorHAnsi" w:eastAsia="Times New Roman" w:hAnsiTheme="majorHAnsi" w:cstheme="majorHAnsi"/>
          <w:color w:val="171717"/>
          <w:sz w:val="24"/>
          <w:szCs w:val="24"/>
        </w:rPr>
        <w:t>A</w:t>
      </w:r>
      <w:r w:rsidR="00C6479E" w:rsidRPr="002D45AE">
        <w:rPr>
          <w:rFonts w:asciiTheme="majorHAnsi" w:eastAsia="Times New Roman" w:hAnsiTheme="majorHAnsi" w:cstheme="majorHAnsi"/>
          <w:color w:val="171717"/>
          <w:sz w:val="24"/>
          <w:szCs w:val="24"/>
        </w:rPr>
        <w:t xml:space="preserve">nalytics resources effectively. </w:t>
      </w:r>
      <w:r w:rsidR="00763279" w:rsidRPr="002D45AE">
        <w:rPr>
          <w:rFonts w:asciiTheme="majorHAnsi" w:eastAsia="Times New Roman" w:hAnsiTheme="majorHAnsi" w:cstheme="majorHAnsi"/>
          <w:color w:val="171717"/>
          <w:sz w:val="24"/>
          <w:szCs w:val="24"/>
        </w:rPr>
        <w:t xml:space="preserve">It is not </w:t>
      </w:r>
      <w:r w:rsidR="00F5251D" w:rsidRPr="002D45AE">
        <w:rPr>
          <w:rFonts w:asciiTheme="majorHAnsi" w:eastAsia="Times New Roman" w:hAnsiTheme="majorHAnsi" w:cstheme="majorHAnsi"/>
          <w:color w:val="171717"/>
          <w:sz w:val="24"/>
          <w:szCs w:val="24"/>
        </w:rPr>
        <w:t>in</w:t>
      </w:r>
      <w:r w:rsidR="00533007" w:rsidRPr="002D45AE">
        <w:rPr>
          <w:rFonts w:asciiTheme="majorHAnsi" w:eastAsia="Times New Roman" w:hAnsiTheme="majorHAnsi" w:cstheme="majorHAnsi"/>
          <w:color w:val="171717"/>
          <w:sz w:val="24"/>
          <w:szCs w:val="24"/>
        </w:rPr>
        <w:t>t</w:t>
      </w:r>
      <w:r w:rsidR="00F5251D" w:rsidRPr="002D45AE">
        <w:rPr>
          <w:rFonts w:asciiTheme="majorHAnsi" w:eastAsia="Times New Roman" w:hAnsiTheme="majorHAnsi" w:cstheme="majorHAnsi"/>
          <w:color w:val="171717"/>
          <w:sz w:val="24"/>
          <w:szCs w:val="24"/>
        </w:rPr>
        <w:t>ended to</w:t>
      </w:r>
      <w:r w:rsidR="00763279" w:rsidRPr="002D45AE">
        <w:rPr>
          <w:rFonts w:asciiTheme="majorHAnsi" w:eastAsia="Times New Roman" w:hAnsiTheme="majorHAnsi" w:cstheme="majorHAnsi"/>
          <w:color w:val="171717"/>
          <w:sz w:val="24"/>
          <w:szCs w:val="24"/>
        </w:rPr>
        <w:t xml:space="preserve"> be a comprehensive guide</w:t>
      </w:r>
      <w:r w:rsidR="00883526" w:rsidRPr="002D45AE">
        <w:rPr>
          <w:rFonts w:asciiTheme="majorHAnsi" w:eastAsia="Times New Roman" w:hAnsiTheme="majorHAnsi" w:cstheme="majorHAnsi"/>
          <w:color w:val="171717"/>
          <w:sz w:val="24"/>
          <w:szCs w:val="24"/>
        </w:rPr>
        <w:t>,</w:t>
      </w:r>
      <w:r w:rsidR="009D66F9" w:rsidRPr="002D45AE">
        <w:rPr>
          <w:rFonts w:asciiTheme="majorHAnsi" w:eastAsia="Times New Roman" w:hAnsiTheme="majorHAnsi" w:cstheme="majorHAnsi"/>
          <w:color w:val="171717"/>
          <w:sz w:val="24"/>
          <w:szCs w:val="24"/>
        </w:rPr>
        <w:t xml:space="preserve"> </w:t>
      </w:r>
      <w:r w:rsidR="00883526" w:rsidRPr="002D45AE">
        <w:rPr>
          <w:rFonts w:asciiTheme="majorHAnsi" w:eastAsia="Times New Roman" w:hAnsiTheme="majorHAnsi" w:cstheme="majorHAnsi"/>
          <w:color w:val="171717"/>
          <w:sz w:val="24"/>
          <w:szCs w:val="24"/>
        </w:rPr>
        <w:t>o</w:t>
      </w:r>
      <w:r w:rsidR="009D66F9" w:rsidRPr="002D45AE">
        <w:rPr>
          <w:rFonts w:asciiTheme="majorHAnsi" w:eastAsia="Times New Roman" w:hAnsiTheme="majorHAnsi" w:cstheme="majorHAnsi"/>
          <w:color w:val="171717"/>
          <w:sz w:val="24"/>
          <w:szCs w:val="24"/>
        </w:rPr>
        <w:t xml:space="preserve">ur goal is to </w:t>
      </w:r>
      <w:r w:rsidR="00AB5D0A" w:rsidRPr="002D45AE">
        <w:rPr>
          <w:rFonts w:asciiTheme="majorHAnsi" w:eastAsia="Times New Roman" w:hAnsiTheme="majorHAnsi" w:cstheme="majorHAnsi"/>
          <w:color w:val="171717"/>
          <w:sz w:val="24"/>
          <w:szCs w:val="24"/>
        </w:rPr>
        <w:t>help</w:t>
      </w:r>
      <w:r w:rsidR="006621F7" w:rsidRPr="002D45AE">
        <w:rPr>
          <w:rFonts w:asciiTheme="majorHAnsi" w:eastAsia="Times New Roman" w:hAnsiTheme="majorHAnsi" w:cstheme="majorHAnsi"/>
          <w:color w:val="171717"/>
          <w:sz w:val="24"/>
          <w:szCs w:val="24"/>
        </w:rPr>
        <w:t xml:space="preserve"> readers understand key concepts</w:t>
      </w:r>
      <w:r w:rsidR="003E23C8" w:rsidRPr="002D45AE">
        <w:rPr>
          <w:rFonts w:asciiTheme="majorHAnsi" w:eastAsia="Times New Roman" w:hAnsiTheme="majorHAnsi" w:cstheme="majorHAnsi"/>
          <w:color w:val="171717"/>
          <w:sz w:val="24"/>
          <w:szCs w:val="24"/>
        </w:rPr>
        <w:t xml:space="preserve">, share useful </w:t>
      </w:r>
      <w:r w:rsidR="000F2F87" w:rsidRPr="002D45AE">
        <w:rPr>
          <w:rFonts w:asciiTheme="majorHAnsi" w:eastAsia="Times New Roman" w:hAnsiTheme="majorHAnsi" w:cstheme="majorHAnsi"/>
          <w:color w:val="171717"/>
          <w:sz w:val="24"/>
          <w:szCs w:val="24"/>
        </w:rPr>
        <w:t>tips</w:t>
      </w:r>
      <w:r w:rsidR="00533007" w:rsidRPr="002D45AE">
        <w:rPr>
          <w:rFonts w:asciiTheme="majorHAnsi" w:eastAsia="Times New Roman" w:hAnsiTheme="majorHAnsi" w:cstheme="majorHAnsi"/>
          <w:color w:val="171717"/>
          <w:sz w:val="24"/>
          <w:szCs w:val="24"/>
        </w:rPr>
        <w:t>,</w:t>
      </w:r>
      <w:r w:rsidR="00647BA6" w:rsidRPr="002D45AE">
        <w:rPr>
          <w:rFonts w:asciiTheme="majorHAnsi" w:eastAsia="Times New Roman" w:hAnsiTheme="majorHAnsi" w:cstheme="majorHAnsi"/>
          <w:color w:val="171717"/>
          <w:sz w:val="24"/>
          <w:szCs w:val="24"/>
        </w:rPr>
        <w:t xml:space="preserve"> and</w:t>
      </w:r>
      <w:r w:rsidR="006621F7" w:rsidRPr="002D45AE">
        <w:rPr>
          <w:rFonts w:asciiTheme="majorHAnsi" w:eastAsia="Times New Roman" w:hAnsiTheme="majorHAnsi" w:cstheme="majorHAnsi"/>
          <w:color w:val="171717"/>
          <w:sz w:val="24"/>
          <w:szCs w:val="24"/>
        </w:rPr>
        <w:t xml:space="preserve"> </w:t>
      </w:r>
      <w:r w:rsidR="00AB5D0A" w:rsidRPr="002D45AE">
        <w:rPr>
          <w:rFonts w:asciiTheme="majorHAnsi" w:eastAsia="Times New Roman" w:hAnsiTheme="majorHAnsi" w:cstheme="majorHAnsi"/>
          <w:color w:val="171717"/>
          <w:sz w:val="24"/>
          <w:szCs w:val="24"/>
        </w:rPr>
        <w:t>provide references</w:t>
      </w:r>
      <w:r w:rsidR="00522A41" w:rsidRPr="002D45AE">
        <w:rPr>
          <w:rFonts w:asciiTheme="majorHAnsi" w:eastAsia="Times New Roman" w:hAnsiTheme="majorHAnsi" w:cstheme="majorHAnsi"/>
          <w:color w:val="171717"/>
          <w:sz w:val="24"/>
          <w:szCs w:val="24"/>
        </w:rPr>
        <w:t xml:space="preserve"> for further education</w:t>
      </w:r>
      <w:r w:rsidR="00AB5D0A"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p>
    <w:p w14:paraId="1863DDA3" w14:textId="44BC778C" w:rsidR="00216D11" w:rsidRPr="002D45AE" w:rsidRDefault="00D21EB0"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Traditionally SQL Server has been a SMP (symmetric multi-processing) database engine, which is characterized by a</w:t>
      </w:r>
      <w:r w:rsidR="00252E9F" w:rsidRPr="002D45AE">
        <w:rPr>
          <w:rFonts w:asciiTheme="majorHAnsi" w:eastAsia="Times New Roman" w:hAnsiTheme="majorHAnsi" w:cstheme="majorHAnsi"/>
          <w:color w:val="171717"/>
          <w:sz w:val="24"/>
          <w:szCs w:val="24"/>
        </w:rPr>
        <w:t>ll work being done by a</w:t>
      </w:r>
      <w:r w:rsidRPr="002D45AE">
        <w:rPr>
          <w:rFonts w:asciiTheme="majorHAnsi" w:eastAsia="Times New Roman" w:hAnsiTheme="majorHAnsi" w:cstheme="majorHAnsi"/>
          <w:color w:val="171717"/>
          <w:sz w:val="24"/>
          <w:szCs w:val="24"/>
        </w:rPr>
        <w:t xml:space="preserve"> single </w:t>
      </w:r>
      <w:r w:rsidR="00CC15BD" w:rsidRPr="002D45AE">
        <w:rPr>
          <w:rFonts w:asciiTheme="majorHAnsi" w:eastAsia="Times New Roman" w:hAnsiTheme="majorHAnsi" w:cstheme="majorHAnsi"/>
          <w:color w:val="171717"/>
          <w:sz w:val="24"/>
          <w:szCs w:val="24"/>
        </w:rPr>
        <w:t>compute node</w:t>
      </w:r>
      <w:r w:rsidR="001C65D7" w:rsidRPr="002D45AE">
        <w:rPr>
          <w:rFonts w:asciiTheme="majorHAnsi" w:eastAsia="Times New Roman" w:hAnsiTheme="majorHAnsi" w:cstheme="majorHAnsi"/>
          <w:color w:val="171717"/>
          <w:sz w:val="24"/>
          <w:szCs w:val="24"/>
        </w:rPr>
        <w:t>, although it may have multiple read-only nodes</w:t>
      </w:r>
      <w:r w:rsidR="00CC15BD" w:rsidRPr="002D45AE">
        <w:rPr>
          <w:rFonts w:asciiTheme="majorHAnsi" w:eastAsia="Times New Roman" w:hAnsiTheme="majorHAnsi" w:cstheme="majorHAnsi"/>
          <w:color w:val="171717"/>
          <w:sz w:val="24"/>
          <w:szCs w:val="24"/>
        </w:rPr>
        <w:t>.</w:t>
      </w:r>
      <w:r w:rsidR="001C65D7" w:rsidRPr="002D45AE">
        <w:rPr>
          <w:rFonts w:asciiTheme="majorHAnsi" w:eastAsia="Times New Roman" w:hAnsiTheme="majorHAnsi" w:cstheme="majorHAnsi"/>
          <w:color w:val="171717"/>
          <w:sz w:val="24"/>
          <w:szCs w:val="24"/>
        </w:rPr>
        <w:t xml:space="preserve"> </w:t>
      </w:r>
      <w:r w:rsidR="00311513" w:rsidRPr="002D45AE">
        <w:rPr>
          <w:rFonts w:asciiTheme="majorHAnsi" w:eastAsia="Times New Roman" w:hAnsiTheme="majorHAnsi" w:cstheme="majorHAnsi"/>
          <w:color w:val="171717"/>
          <w:sz w:val="24"/>
          <w:szCs w:val="24"/>
        </w:rPr>
        <w:t xml:space="preserve">In 2010 Microsoft released </w:t>
      </w:r>
      <w:r w:rsidR="002A3396" w:rsidRPr="002D45AE">
        <w:rPr>
          <w:rFonts w:asciiTheme="majorHAnsi" w:eastAsia="Times New Roman" w:hAnsiTheme="majorHAnsi" w:cstheme="majorHAnsi"/>
          <w:color w:val="171717"/>
          <w:sz w:val="24"/>
          <w:szCs w:val="24"/>
        </w:rPr>
        <w:t>SQL Server</w:t>
      </w:r>
      <w:r w:rsidR="001600DB" w:rsidRPr="002D45AE">
        <w:rPr>
          <w:rFonts w:asciiTheme="majorHAnsi" w:eastAsia="Times New Roman" w:hAnsiTheme="majorHAnsi" w:cstheme="majorHAnsi"/>
          <w:color w:val="171717"/>
          <w:sz w:val="24"/>
          <w:szCs w:val="24"/>
        </w:rPr>
        <w:t xml:space="preserve"> PDW</w:t>
      </w:r>
      <w:r w:rsidR="002A3396" w:rsidRPr="002D45AE">
        <w:rPr>
          <w:rFonts w:asciiTheme="majorHAnsi" w:eastAsia="Times New Roman" w:hAnsiTheme="majorHAnsi" w:cstheme="majorHAnsi"/>
          <w:color w:val="171717"/>
          <w:sz w:val="24"/>
          <w:szCs w:val="24"/>
        </w:rPr>
        <w:t xml:space="preserve"> </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Parallel Data Warehouse</w:t>
      </w:r>
      <w:r w:rsidR="001600DB" w:rsidRPr="002D45AE">
        <w:rPr>
          <w:rFonts w:asciiTheme="majorHAnsi" w:eastAsia="Times New Roman" w:hAnsiTheme="majorHAnsi" w:cstheme="majorHAnsi"/>
          <w:color w:val="171717"/>
          <w:sz w:val="24"/>
          <w:szCs w:val="24"/>
        </w:rPr>
        <w:t>)</w:t>
      </w:r>
      <w:r w:rsidR="002A3396" w:rsidRPr="002D45AE">
        <w:rPr>
          <w:rFonts w:asciiTheme="majorHAnsi" w:eastAsia="Times New Roman" w:hAnsiTheme="majorHAnsi" w:cstheme="majorHAnsi"/>
          <w:color w:val="171717"/>
          <w:sz w:val="24"/>
          <w:szCs w:val="24"/>
        </w:rPr>
        <w:t xml:space="preserve">, introducing SQL to the MPP </w:t>
      </w:r>
      <w:r w:rsidR="009169DE" w:rsidRPr="002D45AE">
        <w:rPr>
          <w:rFonts w:asciiTheme="majorHAnsi" w:eastAsia="Times New Roman" w:hAnsiTheme="majorHAnsi" w:cstheme="majorHAnsi"/>
          <w:color w:val="171717"/>
          <w:sz w:val="24"/>
          <w:szCs w:val="24"/>
        </w:rPr>
        <w:t xml:space="preserve">(massively parallel processing) </w:t>
      </w:r>
      <w:r w:rsidR="002A3396" w:rsidRPr="002D45AE">
        <w:rPr>
          <w:rFonts w:asciiTheme="majorHAnsi" w:eastAsia="Times New Roman" w:hAnsiTheme="majorHAnsi" w:cstheme="majorHAnsi"/>
          <w:color w:val="171717"/>
          <w:sz w:val="24"/>
          <w:szCs w:val="24"/>
        </w:rPr>
        <w:t xml:space="preserve">space. </w:t>
      </w:r>
      <w:r w:rsidR="009169DE" w:rsidRPr="002D45AE">
        <w:rPr>
          <w:rFonts w:asciiTheme="majorHAnsi" w:eastAsia="Times New Roman" w:hAnsiTheme="majorHAnsi" w:cstheme="majorHAnsi"/>
          <w:color w:val="171717"/>
          <w:sz w:val="24"/>
          <w:szCs w:val="24"/>
        </w:rPr>
        <w:t xml:space="preserve">MPPs </w:t>
      </w:r>
      <w:r w:rsidR="008E41B7" w:rsidRPr="002D45AE">
        <w:rPr>
          <w:rFonts w:asciiTheme="majorHAnsi" w:eastAsia="Times New Roman" w:hAnsiTheme="majorHAnsi" w:cstheme="majorHAnsi"/>
          <w:color w:val="171717"/>
          <w:sz w:val="24"/>
          <w:szCs w:val="24"/>
        </w:rPr>
        <w:t xml:space="preserve">are characterized for being </w:t>
      </w:r>
      <w:r w:rsidR="00A570F2" w:rsidRPr="002D45AE">
        <w:rPr>
          <w:rFonts w:asciiTheme="majorHAnsi" w:eastAsia="Times New Roman" w:hAnsiTheme="majorHAnsi" w:cstheme="majorHAnsi"/>
          <w:color w:val="171717"/>
          <w:sz w:val="24"/>
          <w:szCs w:val="24"/>
        </w:rPr>
        <w:t xml:space="preserve">truly distributed engines </w:t>
      </w:r>
      <w:r w:rsidR="00C80A1A" w:rsidRPr="002D45AE">
        <w:rPr>
          <w:rFonts w:asciiTheme="majorHAnsi" w:eastAsia="Times New Roman" w:hAnsiTheme="majorHAnsi" w:cstheme="majorHAnsi"/>
          <w:color w:val="171717"/>
          <w:sz w:val="24"/>
          <w:szCs w:val="24"/>
        </w:rPr>
        <w:t>with a</w:t>
      </w:r>
      <w:r w:rsidR="00A570F2" w:rsidRPr="002D45AE">
        <w:rPr>
          <w:rFonts w:asciiTheme="majorHAnsi" w:eastAsia="Times New Roman" w:hAnsiTheme="majorHAnsi" w:cstheme="majorHAnsi"/>
          <w:color w:val="171717"/>
          <w:sz w:val="24"/>
          <w:szCs w:val="24"/>
        </w:rPr>
        <w:t xml:space="preserve"> control node and multiple worker nodes</w:t>
      </w:r>
      <w:r w:rsidR="00592FDF" w:rsidRPr="002D45AE">
        <w:rPr>
          <w:rFonts w:asciiTheme="majorHAnsi" w:eastAsia="Times New Roman" w:hAnsiTheme="majorHAnsi" w:cstheme="majorHAnsi"/>
          <w:color w:val="171717"/>
          <w:sz w:val="24"/>
          <w:szCs w:val="24"/>
        </w:rPr>
        <w:t xml:space="preserve"> which can run updates and reads</w:t>
      </w:r>
      <w:r w:rsidR="00762610" w:rsidRPr="002D45AE">
        <w:rPr>
          <w:rFonts w:asciiTheme="majorHAnsi" w:eastAsia="Times New Roman" w:hAnsiTheme="majorHAnsi" w:cstheme="majorHAnsi"/>
          <w:color w:val="171717"/>
          <w:sz w:val="24"/>
          <w:szCs w:val="24"/>
        </w:rPr>
        <w:t xml:space="preserve"> and store different parts of data</w:t>
      </w:r>
      <w:r w:rsidR="00A570F2" w:rsidRPr="002D45AE">
        <w:rPr>
          <w:rFonts w:asciiTheme="majorHAnsi" w:eastAsia="Times New Roman" w:hAnsiTheme="majorHAnsi" w:cstheme="majorHAnsi"/>
          <w:color w:val="171717"/>
          <w:sz w:val="24"/>
          <w:szCs w:val="24"/>
        </w:rPr>
        <w:t>.</w:t>
      </w:r>
      <w:r w:rsidR="003E35CB" w:rsidRPr="002D45AE">
        <w:rPr>
          <w:rFonts w:asciiTheme="majorHAnsi" w:eastAsia="Times New Roman" w:hAnsiTheme="majorHAnsi" w:cstheme="majorHAnsi"/>
          <w:color w:val="171717"/>
          <w:sz w:val="24"/>
          <w:szCs w:val="24"/>
        </w:rPr>
        <w:t xml:space="preserve"> </w:t>
      </w:r>
      <w:r w:rsidR="00A5346C" w:rsidRPr="002D45AE">
        <w:rPr>
          <w:rFonts w:asciiTheme="majorHAnsi" w:eastAsia="Times New Roman" w:hAnsiTheme="majorHAnsi" w:cstheme="majorHAnsi"/>
          <w:color w:val="171717"/>
          <w:sz w:val="24"/>
          <w:szCs w:val="24"/>
        </w:rPr>
        <w:t xml:space="preserve">PDW was sold as an appliance, or a </w:t>
      </w:r>
      <w:r w:rsidR="008149D7" w:rsidRPr="002D45AE">
        <w:rPr>
          <w:rFonts w:asciiTheme="majorHAnsi" w:eastAsia="Times New Roman" w:hAnsiTheme="majorHAnsi" w:cstheme="majorHAnsi"/>
          <w:color w:val="171717"/>
          <w:sz w:val="24"/>
          <w:szCs w:val="24"/>
        </w:rPr>
        <w:t>group of</w:t>
      </w:r>
      <w:r w:rsidR="00A5346C" w:rsidRPr="002D45AE">
        <w:rPr>
          <w:rFonts w:asciiTheme="majorHAnsi" w:eastAsia="Times New Roman" w:hAnsiTheme="majorHAnsi" w:cstheme="majorHAnsi"/>
          <w:color w:val="171717"/>
          <w:sz w:val="24"/>
          <w:szCs w:val="24"/>
        </w:rPr>
        <w:t xml:space="preserve"> servers</w:t>
      </w:r>
      <w:r w:rsidR="00A168F1" w:rsidRPr="002D45AE">
        <w:rPr>
          <w:rFonts w:asciiTheme="majorHAnsi" w:eastAsia="Times New Roman" w:hAnsiTheme="majorHAnsi" w:cstheme="majorHAnsi"/>
          <w:color w:val="171717"/>
          <w:sz w:val="24"/>
          <w:szCs w:val="24"/>
        </w:rPr>
        <w:t>, storage</w:t>
      </w:r>
      <w:r w:rsidR="007F0240" w:rsidRPr="002D45AE">
        <w:rPr>
          <w:rFonts w:asciiTheme="majorHAnsi" w:eastAsia="Times New Roman" w:hAnsiTheme="majorHAnsi" w:cstheme="majorHAnsi"/>
          <w:color w:val="171717"/>
          <w:sz w:val="24"/>
          <w:szCs w:val="24"/>
        </w:rPr>
        <w:t>,</w:t>
      </w:r>
      <w:r w:rsidR="00A5346C" w:rsidRPr="002D45AE">
        <w:rPr>
          <w:rFonts w:asciiTheme="majorHAnsi" w:eastAsia="Times New Roman" w:hAnsiTheme="majorHAnsi" w:cstheme="majorHAnsi"/>
          <w:color w:val="171717"/>
          <w:sz w:val="24"/>
          <w:szCs w:val="24"/>
        </w:rPr>
        <w:t xml:space="preserve"> </w:t>
      </w:r>
      <w:r w:rsidR="00A168F1" w:rsidRPr="002D45AE">
        <w:rPr>
          <w:rFonts w:asciiTheme="majorHAnsi" w:eastAsia="Times New Roman" w:hAnsiTheme="majorHAnsi" w:cstheme="majorHAnsi"/>
          <w:color w:val="171717"/>
          <w:sz w:val="24"/>
          <w:szCs w:val="24"/>
        </w:rPr>
        <w:t>power</w:t>
      </w:r>
      <w:r w:rsidR="002B294F" w:rsidRPr="002D45AE">
        <w:rPr>
          <w:rFonts w:asciiTheme="majorHAnsi" w:eastAsia="Times New Roman" w:hAnsiTheme="majorHAnsi" w:cstheme="majorHAnsi"/>
          <w:color w:val="171717"/>
          <w:sz w:val="24"/>
          <w:szCs w:val="24"/>
        </w:rPr>
        <w:t xml:space="preserve"> distribution</w:t>
      </w:r>
      <w:r w:rsidR="008149D7" w:rsidRPr="002D45AE">
        <w:rPr>
          <w:rFonts w:asciiTheme="majorHAnsi" w:eastAsia="Times New Roman" w:hAnsiTheme="majorHAnsi" w:cstheme="majorHAnsi"/>
          <w:color w:val="171717"/>
          <w:sz w:val="24"/>
          <w:szCs w:val="24"/>
        </w:rPr>
        <w:t xml:space="preserve">, </w:t>
      </w:r>
      <w:r w:rsidR="003B4A86" w:rsidRPr="002D45AE">
        <w:rPr>
          <w:rFonts w:asciiTheme="majorHAnsi" w:eastAsia="Times New Roman" w:hAnsiTheme="majorHAnsi" w:cstheme="majorHAnsi"/>
          <w:color w:val="171717"/>
          <w:sz w:val="24"/>
          <w:szCs w:val="24"/>
        </w:rPr>
        <w:t>networking,</w:t>
      </w:r>
      <w:r w:rsidR="00A5346C" w:rsidRPr="002D45AE">
        <w:rPr>
          <w:rFonts w:asciiTheme="majorHAnsi" w:eastAsia="Times New Roman" w:hAnsiTheme="majorHAnsi" w:cstheme="majorHAnsi"/>
          <w:color w:val="171717"/>
          <w:sz w:val="24"/>
          <w:szCs w:val="24"/>
        </w:rPr>
        <w:t xml:space="preserve"> and software</w:t>
      </w:r>
      <w:r w:rsidR="002B294F" w:rsidRPr="002D45AE">
        <w:rPr>
          <w:rFonts w:asciiTheme="majorHAnsi" w:eastAsia="Times New Roman" w:hAnsiTheme="majorHAnsi" w:cstheme="majorHAnsi"/>
          <w:color w:val="171717"/>
          <w:sz w:val="24"/>
          <w:szCs w:val="24"/>
        </w:rPr>
        <w:t xml:space="preserve"> (Windows + SQL)</w:t>
      </w:r>
      <w:r w:rsidR="00A5346C" w:rsidRPr="002D45AE">
        <w:rPr>
          <w:rFonts w:asciiTheme="majorHAnsi" w:eastAsia="Times New Roman" w:hAnsiTheme="majorHAnsi" w:cstheme="majorHAnsi"/>
          <w:color w:val="171717"/>
          <w:sz w:val="24"/>
          <w:szCs w:val="24"/>
        </w:rPr>
        <w:t xml:space="preserve"> </w:t>
      </w:r>
      <w:r w:rsidR="002B294F" w:rsidRPr="002D45AE">
        <w:rPr>
          <w:rFonts w:asciiTheme="majorHAnsi" w:eastAsia="Times New Roman" w:hAnsiTheme="majorHAnsi" w:cstheme="majorHAnsi"/>
          <w:color w:val="171717"/>
          <w:sz w:val="24"/>
          <w:szCs w:val="24"/>
        </w:rPr>
        <w:t xml:space="preserve">all </w:t>
      </w:r>
      <w:r w:rsidR="00A5346C" w:rsidRPr="002D45AE">
        <w:rPr>
          <w:rFonts w:asciiTheme="majorHAnsi" w:eastAsia="Times New Roman" w:hAnsiTheme="majorHAnsi" w:cstheme="majorHAnsi"/>
          <w:color w:val="171717"/>
          <w:sz w:val="24"/>
          <w:szCs w:val="24"/>
        </w:rPr>
        <w:t>combined</w:t>
      </w:r>
      <w:r w:rsidR="008149D7" w:rsidRPr="002D45AE">
        <w:rPr>
          <w:rFonts w:asciiTheme="majorHAnsi" w:eastAsia="Times New Roman" w:hAnsiTheme="majorHAnsi" w:cstheme="majorHAnsi"/>
          <w:color w:val="171717"/>
          <w:sz w:val="24"/>
          <w:szCs w:val="24"/>
        </w:rPr>
        <w:t xml:space="preserve"> into a rack</w:t>
      </w:r>
      <w:r w:rsidR="00A5346C" w:rsidRPr="002D45AE">
        <w:rPr>
          <w:rFonts w:asciiTheme="majorHAnsi" w:eastAsia="Times New Roman" w:hAnsiTheme="majorHAnsi" w:cstheme="majorHAnsi"/>
          <w:color w:val="171717"/>
          <w:sz w:val="24"/>
          <w:szCs w:val="24"/>
        </w:rPr>
        <w:t>.</w:t>
      </w:r>
    </w:p>
    <w:p w14:paraId="43B1D430" w14:textId="1FC9D7B4" w:rsidR="000460B0" w:rsidRPr="002D45AE" w:rsidRDefault="001600DB"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201</w:t>
      </w:r>
      <w:r w:rsidR="0038142C" w:rsidRPr="002D45AE">
        <w:rPr>
          <w:rFonts w:asciiTheme="majorHAnsi" w:eastAsia="Times New Roman" w:hAnsiTheme="majorHAnsi" w:cstheme="majorHAnsi"/>
          <w:color w:val="171717"/>
          <w:sz w:val="24"/>
          <w:szCs w:val="24"/>
        </w:rPr>
        <w:t>5</w:t>
      </w:r>
      <w:r w:rsidRPr="002D45AE">
        <w:rPr>
          <w:rFonts w:asciiTheme="majorHAnsi" w:eastAsia="Times New Roman" w:hAnsiTheme="majorHAnsi" w:cstheme="majorHAnsi"/>
          <w:color w:val="171717"/>
          <w:sz w:val="24"/>
          <w:szCs w:val="24"/>
        </w:rPr>
        <w:t xml:space="preserve"> Microsoft started offering ADW (Azure Data Warehouse) as</w:t>
      </w:r>
      <w:r w:rsidR="00101F34" w:rsidRPr="002D45AE">
        <w:rPr>
          <w:rFonts w:asciiTheme="majorHAnsi" w:eastAsia="Times New Roman" w:hAnsiTheme="majorHAnsi" w:cstheme="majorHAnsi"/>
          <w:color w:val="171717"/>
          <w:sz w:val="24"/>
          <w:szCs w:val="24"/>
        </w:rPr>
        <w:t xml:space="preserve"> a</w:t>
      </w:r>
      <w:r w:rsidRPr="002D45AE">
        <w:rPr>
          <w:rFonts w:asciiTheme="majorHAnsi" w:eastAsia="Times New Roman" w:hAnsiTheme="majorHAnsi" w:cstheme="majorHAnsi"/>
          <w:color w:val="171717"/>
          <w:sz w:val="24"/>
          <w:szCs w:val="24"/>
        </w:rPr>
        <w:t xml:space="preserve"> PDW </w:t>
      </w:r>
      <w:r w:rsidR="00216D11" w:rsidRPr="002D45AE">
        <w:rPr>
          <w:rFonts w:asciiTheme="majorHAnsi" w:eastAsia="Times New Roman" w:hAnsiTheme="majorHAnsi" w:cstheme="majorHAnsi"/>
          <w:color w:val="171717"/>
          <w:sz w:val="24"/>
          <w:szCs w:val="24"/>
        </w:rPr>
        <w:t>Paas offering in</w:t>
      </w:r>
      <w:r w:rsidRPr="002D45AE">
        <w:rPr>
          <w:rFonts w:asciiTheme="majorHAnsi" w:eastAsia="Times New Roman" w:hAnsiTheme="majorHAnsi" w:cstheme="majorHAnsi"/>
          <w:color w:val="171717"/>
          <w:sz w:val="24"/>
          <w:szCs w:val="24"/>
        </w:rPr>
        <w:t xml:space="preserve"> </w:t>
      </w:r>
      <w:r w:rsidR="00D65E3B" w:rsidRPr="002D45AE">
        <w:rPr>
          <w:rFonts w:asciiTheme="majorHAnsi" w:eastAsia="Times New Roman" w:hAnsiTheme="majorHAnsi" w:cstheme="majorHAnsi"/>
          <w:color w:val="171717"/>
          <w:sz w:val="24"/>
          <w:szCs w:val="24"/>
        </w:rPr>
        <w:t>A</w:t>
      </w:r>
      <w:r w:rsidRPr="002D45AE">
        <w:rPr>
          <w:rFonts w:asciiTheme="majorHAnsi" w:eastAsia="Times New Roman" w:hAnsiTheme="majorHAnsi" w:cstheme="majorHAnsi"/>
          <w:color w:val="171717"/>
          <w:sz w:val="24"/>
          <w:szCs w:val="24"/>
        </w:rPr>
        <w:t>zure</w:t>
      </w:r>
      <w:r w:rsidR="00216D11" w:rsidRPr="002D45AE">
        <w:rPr>
          <w:rFonts w:asciiTheme="majorHAnsi" w:eastAsia="Times New Roman" w:hAnsiTheme="majorHAnsi" w:cstheme="majorHAnsi"/>
          <w:color w:val="171717"/>
          <w:sz w:val="24"/>
          <w:szCs w:val="24"/>
        </w:rPr>
        <w:t xml:space="preserve">. </w:t>
      </w:r>
      <w:r w:rsidR="00FC7EC2" w:rsidRPr="002D45AE">
        <w:rPr>
          <w:rFonts w:asciiTheme="majorHAnsi" w:eastAsia="Times New Roman" w:hAnsiTheme="majorHAnsi" w:cstheme="majorHAnsi"/>
          <w:color w:val="171717"/>
          <w:sz w:val="24"/>
          <w:szCs w:val="24"/>
        </w:rPr>
        <w:t>Microsoft was essentially hosting and managing the appliances</w:t>
      </w:r>
      <w:r w:rsidR="00782355" w:rsidRPr="002D45AE">
        <w:rPr>
          <w:rFonts w:asciiTheme="majorHAnsi" w:eastAsia="Times New Roman" w:hAnsiTheme="majorHAnsi" w:cstheme="majorHAnsi"/>
          <w:color w:val="171717"/>
          <w:sz w:val="24"/>
          <w:szCs w:val="24"/>
        </w:rPr>
        <w:t xml:space="preserve"> along with</w:t>
      </w:r>
      <w:r w:rsidR="00FC7EC2" w:rsidRPr="002D45AE">
        <w:rPr>
          <w:rFonts w:asciiTheme="majorHAnsi" w:eastAsia="Times New Roman" w:hAnsiTheme="majorHAnsi" w:cstheme="majorHAnsi"/>
          <w:color w:val="171717"/>
          <w:sz w:val="24"/>
          <w:szCs w:val="24"/>
        </w:rPr>
        <w:t xml:space="preserve"> </w:t>
      </w:r>
      <w:r w:rsidR="00A41A72" w:rsidRPr="002D45AE">
        <w:rPr>
          <w:rFonts w:asciiTheme="majorHAnsi" w:eastAsia="Times New Roman" w:hAnsiTheme="majorHAnsi" w:cstheme="majorHAnsi"/>
          <w:color w:val="171717"/>
          <w:sz w:val="24"/>
          <w:szCs w:val="24"/>
        </w:rPr>
        <w:t xml:space="preserve">running </w:t>
      </w:r>
      <w:r w:rsidR="00FC7EC2" w:rsidRPr="002D45AE">
        <w:rPr>
          <w:rFonts w:asciiTheme="majorHAnsi" w:eastAsia="Times New Roman" w:hAnsiTheme="majorHAnsi" w:cstheme="majorHAnsi"/>
          <w:color w:val="171717"/>
          <w:sz w:val="24"/>
          <w:szCs w:val="24"/>
        </w:rPr>
        <w:t>patching and backups.</w:t>
      </w:r>
      <w:r w:rsidR="008E4C7D" w:rsidRPr="002D45AE">
        <w:rPr>
          <w:rFonts w:asciiTheme="majorHAnsi" w:eastAsia="Times New Roman" w:hAnsiTheme="majorHAnsi" w:cstheme="majorHAnsi"/>
          <w:color w:val="171717"/>
          <w:sz w:val="24"/>
          <w:szCs w:val="24"/>
        </w:rPr>
        <w:t xml:space="preserve"> </w:t>
      </w:r>
      <w:r w:rsidR="007F0240" w:rsidRPr="002D45AE">
        <w:rPr>
          <w:rFonts w:asciiTheme="majorHAnsi" w:eastAsia="Times New Roman" w:hAnsiTheme="majorHAnsi" w:cstheme="majorHAnsi"/>
          <w:color w:val="171717"/>
          <w:sz w:val="24"/>
          <w:szCs w:val="24"/>
        </w:rPr>
        <w:t>Microsoft also fixed the number of distributions as 60, meaning that every ADW database is distributed in 60 parts.</w:t>
      </w:r>
      <w:r w:rsidR="002C781A" w:rsidRPr="002D45AE">
        <w:rPr>
          <w:rFonts w:asciiTheme="majorHAnsi" w:eastAsia="Times New Roman" w:hAnsiTheme="majorHAnsi" w:cstheme="majorHAnsi"/>
          <w:color w:val="171717"/>
          <w:sz w:val="24"/>
          <w:szCs w:val="24"/>
        </w:rPr>
        <w:t xml:space="preserve"> </w:t>
      </w:r>
    </w:p>
    <w:p w14:paraId="56ACE13C" w14:textId="114C2276" w:rsidR="008E70C8" w:rsidRPr="002D45AE" w:rsidRDefault="00C7234F" w:rsidP="006F1C63">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ADW sizes are measured in DWUs (data warehouse units). The smallest </w:t>
      </w:r>
      <w:r w:rsidR="00106B4A" w:rsidRPr="002D45AE">
        <w:rPr>
          <w:rFonts w:asciiTheme="majorHAnsi" w:eastAsia="Times New Roman" w:hAnsiTheme="majorHAnsi" w:cstheme="majorHAnsi"/>
          <w:color w:val="171717"/>
          <w:sz w:val="24"/>
          <w:szCs w:val="24"/>
        </w:rPr>
        <w:t>offering</w:t>
      </w:r>
      <w:r w:rsidRPr="002D45AE">
        <w:rPr>
          <w:rFonts w:asciiTheme="majorHAnsi" w:eastAsia="Times New Roman" w:hAnsiTheme="majorHAnsi" w:cstheme="majorHAnsi"/>
          <w:color w:val="171717"/>
          <w:sz w:val="24"/>
          <w:szCs w:val="24"/>
        </w:rPr>
        <w:t xml:space="preserve"> is 100</w:t>
      </w:r>
      <w:r w:rsidR="001A7731" w:rsidRPr="002D45AE">
        <w:rPr>
          <w:rFonts w:asciiTheme="majorHAnsi" w:eastAsia="Times New Roman" w:hAnsiTheme="majorHAnsi" w:cstheme="majorHAnsi"/>
          <w:color w:val="171717"/>
          <w:sz w:val="24"/>
          <w:szCs w:val="24"/>
        </w:rPr>
        <w:t xml:space="preserve"> </w:t>
      </w:r>
      <w:r w:rsidR="00CE0912" w:rsidRPr="002D45AE">
        <w:rPr>
          <w:rFonts w:asciiTheme="majorHAnsi" w:eastAsia="Times New Roman" w:hAnsiTheme="majorHAnsi" w:cstheme="majorHAnsi"/>
          <w:color w:val="171717"/>
          <w:sz w:val="24"/>
          <w:szCs w:val="24"/>
        </w:rPr>
        <w:t>DWU</w:t>
      </w:r>
      <w:r w:rsidR="001A7731"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which contains part of a </w:t>
      </w:r>
      <w:r w:rsidR="00106B4A" w:rsidRPr="002D45AE">
        <w:rPr>
          <w:rFonts w:asciiTheme="majorHAnsi" w:eastAsia="Times New Roman" w:hAnsiTheme="majorHAnsi" w:cstheme="majorHAnsi"/>
          <w:color w:val="171717"/>
          <w:sz w:val="24"/>
          <w:szCs w:val="24"/>
        </w:rPr>
        <w:t>control</w:t>
      </w:r>
      <w:r w:rsidRPr="002D45AE">
        <w:rPr>
          <w:rFonts w:asciiTheme="majorHAnsi" w:eastAsia="Times New Roman" w:hAnsiTheme="majorHAnsi" w:cstheme="majorHAnsi"/>
          <w:color w:val="171717"/>
          <w:sz w:val="24"/>
          <w:szCs w:val="24"/>
        </w:rPr>
        <w:t xml:space="preserve"> node and part of a </w:t>
      </w:r>
      <w:r w:rsidR="00106B4A" w:rsidRPr="002D45AE">
        <w:rPr>
          <w:rFonts w:asciiTheme="majorHAnsi" w:eastAsia="Times New Roman" w:hAnsiTheme="majorHAnsi" w:cstheme="majorHAnsi"/>
          <w:color w:val="171717"/>
          <w:sz w:val="24"/>
          <w:szCs w:val="24"/>
        </w:rPr>
        <w:t xml:space="preserve">compute node. The largest offering is </w:t>
      </w:r>
      <w:r w:rsidR="001A7731" w:rsidRPr="002D45AE">
        <w:rPr>
          <w:rFonts w:asciiTheme="majorHAnsi" w:eastAsia="Times New Roman" w:hAnsiTheme="majorHAnsi" w:cstheme="majorHAnsi"/>
          <w:color w:val="171717"/>
          <w:sz w:val="24"/>
          <w:szCs w:val="24"/>
        </w:rPr>
        <w:t xml:space="preserve">30,000 </w:t>
      </w:r>
      <w:r w:rsidR="00CE0912" w:rsidRPr="002D45AE">
        <w:rPr>
          <w:rFonts w:asciiTheme="majorHAnsi" w:eastAsia="Times New Roman" w:hAnsiTheme="majorHAnsi" w:cstheme="majorHAnsi"/>
          <w:color w:val="171717"/>
          <w:sz w:val="24"/>
          <w:szCs w:val="24"/>
        </w:rPr>
        <w:t>DWUs, which contains</w:t>
      </w:r>
      <w:r w:rsidR="00CE24ED" w:rsidRPr="002D45AE">
        <w:rPr>
          <w:rFonts w:asciiTheme="majorHAnsi" w:eastAsia="Times New Roman" w:hAnsiTheme="majorHAnsi" w:cstheme="majorHAnsi"/>
          <w:color w:val="171717"/>
          <w:sz w:val="24"/>
          <w:szCs w:val="24"/>
        </w:rPr>
        <w:t xml:space="preserve"> a control node and</w:t>
      </w:r>
      <w:r w:rsidR="00CE0912" w:rsidRPr="002D45AE">
        <w:rPr>
          <w:rFonts w:asciiTheme="majorHAnsi" w:eastAsia="Times New Roman" w:hAnsiTheme="majorHAnsi" w:cstheme="majorHAnsi"/>
          <w:color w:val="171717"/>
          <w:sz w:val="24"/>
          <w:szCs w:val="24"/>
        </w:rPr>
        <w:t xml:space="preserve"> 60 compute nodes.</w:t>
      </w:r>
      <w:r w:rsidR="00034DD0" w:rsidRPr="002D45AE">
        <w:rPr>
          <w:rFonts w:asciiTheme="majorHAnsi" w:eastAsia="Times New Roman" w:hAnsiTheme="majorHAnsi" w:cstheme="majorHAnsi"/>
          <w:color w:val="171717"/>
          <w:sz w:val="24"/>
          <w:szCs w:val="24"/>
        </w:rPr>
        <w:t xml:space="preserve"> Microsoft does not provide hardware </w:t>
      </w:r>
      <w:r w:rsidR="002254AC" w:rsidRPr="002D45AE">
        <w:rPr>
          <w:rFonts w:asciiTheme="majorHAnsi" w:eastAsia="Times New Roman" w:hAnsiTheme="majorHAnsi" w:cstheme="majorHAnsi"/>
          <w:color w:val="171717"/>
          <w:sz w:val="24"/>
          <w:szCs w:val="24"/>
        </w:rPr>
        <w:t>details,</w:t>
      </w:r>
      <w:r w:rsidR="00034DD0" w:rsidRPr="002D45AE">
        <w:rPr>
          <w:rFonts w:asciiTheme="majorHAnsi" w:eastAsia="Times New Roman" w:hAnsiTheme="majorHAnsi" w:cstheme="majorHAnsi"/>
          <w:color w:val="171717"/>
          <w:sz w:val="24"/>
          <w:szCs w:val="24"/>
        </w:rPr>
        <w:t xml:space="preserve"> but each compute node usually has </w:t>
      </w:r>
      <w:r w:rsidR="00786634">
        <w:rPr>
          <w:rFonts w:asciiTheme="majorHAnsi" w:eastAsia="Times New Roman" w:hAnsiTheme="majorHAnsi" w:cstheme="majorHAnsi"/>
          <w:color w:val="171717"/>
          <w:sz w:val="24"/>
          <w:szCs w:val="24"/>
        </w:rPr>
        <w:t>64</w:t>
      </w:r>
      <w:r w:rsidR="0045653F">
        <w:rPr>
          <w:rFonts w:asciiTheme="majorHAnsi" w:eastAsia="Times New Roman" w:hAnsiTheme="majorHAnsi" w:cstheme="majorHAnsi"/>
          <w:color w:val="171717"/>
          <w:sz w:val="24"/>
          <w:szCs w:val="24"/>
        </w:rPr>
        <w:t>+</w:t>
      </w:r>
      <w:r w:rsidR="00EA04F4" w:rsidRPr="002D45AE">
        <w:rPr>
          <w:rFonts w:asciiTheme="majorHAnsi" w:eastAsia="Times New Roman" w:hAnsiTheme="majorHAnsi" w:cstheme="majorHAnsi"/>
          <w:color w:val="171717"/>
          <w:sz w:val="24"/>
          <w:szCs w:val="24"/>
        </w:rPr>
        <w:t xml:space="preserve"> </w:t>
      </w:r>
      <w:r w:rsidR="0045653F">
        <w:rPr>
          <w:rFonts w:asciiTheme="majorHAnsi" w:eastAsia="Times New Roman" w:hAnsiTheme="majorHAnsi" w:cstheme="majorHAnsi"/>
          <w:color w:val="171717"/>
          <w:sz w:val="24"/>
          <w:szCs w:val="24"/>
        </w:rPr>
        <w:t>v</w:t>
      </w:r>
      <w:r w:rsidR="00C64FE8">
        <w:rPr>
          <w:rFonts w:asciiTheme="majorHAnsi" w:eastAsia="Times New Roman" w:hAnsiTheme="majorHAnsi" w:cstheme="majorHAnsi"/>
          <w:color w:val="171717"/>
          <w:sz w:val="24"/>
          <w:szCs w:val="24"/>
        </w:rPr>
        <w:t>C</w:t>
      </w:r>
      <w:r w:rsidR="00EA04F4" w:rsidRPr="002D45AE">
        <w:rPr>
          <w:rFonts w:asciiTheme="majorHAnsi" w:eastAsia="Times New Roman" w:hAnsiTheme="majorHAnsi" w:cstheme="majorHAnsi"/>
          <w:color w:val="171717"/>
          <w:sz w:val="24"/>
          <w:szCs w:val="24"/>
        </w:rPr>
        <w:t>ores</w:t>
      </w:r>
      <w:r w:rsidR="007B2072">
        <w:rPr>
          <w:rFonts w:asciiTheme="majorHAnsi" w:eastAsia="Times New Roman" w:hAnsiTheme="majorHAnsi" w:cstheme="majorHAnsi"/>
          <w:color w:val="171717"/>
          <w:sz w:val="24"/>
          <w:szCs w:val="24"/>
        </w:rPr>
        <w:t xml:space="preserve">, </w:t>
      </w:r>
      <w:r w:rsidR="0045653F">
        <w:rPr>
          <w:rFonts w:asciiTheme="majorHAnsi" w:eastAsia="Times New Roman" w:hAnsiTheme="majorHAnsi" w:cstheme="majorHAnsi"/>
          <w:color w:val="171717"/>
          <w:sz w:val="24"/>
          <w:szCs w:val="24"/>
        </w:rPr>
        <w:t>400</w:t>
      </w:r>
      <w:r w:rsidR="00C64FE8">
        <w:rPr>
          <w:rFonts w:asciiTheme="majorHAnsi" w:eastAsia="Times New Roman" w:hAnsiTheme="majorHAnsi" w:cstheme="majorHAnsi"/>
          <w:color w:val="171717"/>
          <w:sz w:val="24"/>
          <w:szCs w:val="24"/>
        </w:rPr>
        <w:t>+ gbs</w:t>
      </w:r>
      <w:r w:rsidR="00EA04F4" w:rsidRPr="002D45AE">
        <w:rPr>
          <w:rFonts w:asciiTheme="majorHAnsi" w:eastAsia="Times New Roman" w:hAnsiTheme="majorHAnsi" w:cstheme="majorHAnsi"/>
          <w:color w:val="171717"/>
          <w:sz w:val="24"/>
          <w:szCs w:val="24"/>
        </w:rPr>
        <w:t xml:space="preserve"> o</w:t>
      </w:r>
      <w:r w:rsidR="00313AB1" w:rsidRPr="002D45AE">
        <w:rPr>
          <w:rFonts w:asciiTheme="majorHAnsi" w:eastAsia="Times New Roman" w:hAnsiTheme="majorHAnsi" w:cstheme="majorHAnsi"/>
          <w:color w:val="171717"/>
          <w:sz w:val="24"/>
          <w:szCs w:val="24"/>
        </w:rPr>
        <w:t>f</w:t>
      </w:r>
      <w:r w:rsidR="00EA04F4" w:rsidRPr="002D45AE">
        <w:rPr>
          <w:rFonts w:asciiTheme="majorHAnsi" w:eastAsia="Times New Roman" w:hAnsiTheme="majorHAnsi" w:cstheme="majorHAnsi"/>
          <w:color w:val="171717"/>
          <w:sz w:val="24"/>
          <w:szCs w:val="24"/>
        </w:rPr>
        <w:t xml:space="preserve"> memory</w:t>
      </w:r>
      <w:r w:rsidR="007B2072">
        <w:rPr>
          <w:rFonts w:asciiTheme="majorHAnsi" w:eastAsia="Times New Roman" w:hAnsiTheme="majorHAnsi" w:cstheme="majorHAnsi"/>
          <w:color w:val="171717"/>
          <w:sz w:val="24"/>
          <w:szCs w:val="24"/>
        </w:rPr>
        <w:t xml:space="preserve"> and </w:t>
      </w:r>
      <w:r w:rsidR="00E82927">
        <w:rPr>
          <w:rFonts w:asciiTheme="majorHAnsi" w:eastAsia="Times New Roman" w:hAnsiTheme="majorHAnsi" w:cstheme="majorHAnsi"/>
          <w:color w:val="171717"/>
          <w:sz w:val="24"/>
          <w:szCs w:val="24"/>
        </w:rPr>
        <w:t xml:space="preserve">1.5 TB </w:t>
      </w:r>
      <w:r w:rsidR="007B2072">
        <w:rPr>
          <w:rFonts w:asciiTheme="majorHAnsi" w:eastAsia="Times New Roman" w:hAnsiTheme="majorHAnsi" w:cstheme="majorHAnsi"/>
          <w:color w:val="171717"/>
          <w:sz w:val="24"/>
          <w:szCs w:val="24"/>
        </w:rPr>
        <w:t xml:space="preserve">local </w:t>
      </w:r>
      <w:r w:rsidR="00E82927">
        <w:rPr>
          <w:rFonts w:asciiTheme="majorHAnsi" w:eastAsia="Times New Roman" w:hAnsiTheme="majorHAnsi" w:cstheme="majorHAnsi"/>
          <w:color w:val="171717"/>
          <w:sz w:val="24"/>
          <w:szCs w:val="24"/>
        </w:rPr>
        <w:t>ultra-fast</w:t>
      </w:r>
      <w:r w:rsidR="007B2072">
        <w:rPr>
          <w:rFonts w:asciiTheme="majorHAnsi" w:eastAsia="Times New Roman" w:hAnsiTheme="majorHAnsi" w:cstheme="majorHAnsi"/>
          <w:color w:val="171717"/>
          <w:sz w:val="24"/>
          <w:szCs w:val="24"/>
        </w:rPr>
        <w:t xml:space="preserve"> </w:t>
      </w:r>
      <w:r w:rsidR="00E82927">
        <w:rPr>
          <w:rFonts w:asciiTheme="majorHAnsi" w:eastAsia="Times New Roman" w:hAnsiTheme="majorHAnsi" w:cstheme="majorHAnsi"/>
          <w:color w:val="171717"/>
          <w:sz w:val="24"/>
          <w:szCs w:val="24"/>
        </w:rPr>
        <w:t>SSD</w:t>
      </w:r>
      <w:r w:rsidR="007B2072">
        <w:rPr>
          <w:rFonts w:asciiTheme="majorHAnsi" w:eastAsia="Times New Roman" w:hAnsiTheme="majorHAnsi" w:cstheme="majorHAnsi"/>
          <w:color w:val="171717"/>
          <w:sz w:val="24"/>
          <w:szCs w:val="24"/>
        </w:rPr>
        <w:t xml:space="preserve"> cache</w:t>
      </w:r>
      <w:r w:rsidR="00EA04F4" w:rsidRPr="002D45AE">
        <w:rPr>
          <w:rFonts w:asciiTheme="majorHAnsi" w:eastAsia="Times New Roman" w:hAnsiTheme="majorHAnsi" w:cstheme="majorHAnsi"/>
          <w:color w:val="171717"/>
          <w:sz w:val="24"/>
          <w:szCs w:val="24"/>
        </w:rPr>
        <w:t xml:space="preserve">. </w:t>
      </w:r>
      <w:r w:rsidR="00460AC8" w:rsidRPr="002D45AE">
        <w:rPr>
          <w:rFonts w:asciiTheme="majorHAnsi" w:eastAsia="Times New Roman" w:hAnsiTheme="majorHAnsi" w:cstheme="majorHAnsi"/>
          <w:color w:val="171717"/>
          <w:sz w:val="24"/>
          <w:szCs w:val="24"/>
        </w:rPr>
        <w:br/>
      </w:r>
      <w:r w:rsidR="008A18B3" w:rsidRPr="002D45AE">
        <w:rPr>
          <w:rFonts w:asciiTheme="majorHAnsi" w:eastAsia="Times New Roman" w:hAnsiTheme="majorHAnsi" w:cstheme="majorHAnsi"/>
          <w:color w:val="171717"/>
          <w:sz w:val="24"/>
          <w:szCs w:val="24"/>
        </w:rPr>
        <w:br/>
      </w:r>
      <w:r w:rsidR="00525A46" w:rsidRPr="002D45AE">
        <w:rPr>
          <w:rFonts w:asciiTheme="majorHAnsi" w:eastAsia="Times New Roman" w:hAnsiTheme="majorHAnsi" w:cstheme="majorHAnsi"/>
          <w:color w:val="171717"/>
          <w:sz w:val="24"/>
          <w:szCs w:val="24"/>
        </w:rPr>
        <w:t xml:space="preserve">As a typical MPP, ADW </w:t>
      </w:r>
      <w:r w:rsidR="001948E0" w:rsidRPr="002D45AE">
        <w:rPr>
          <w:rFonts w:asciiTheme="majorHAnsi" w:eastAsia="Times New Roman" w:hAnsiTheme="majorHAnsi" w:cstheme="majorHAnsi"/>
          <w:color w:val="171717"/>
          <w:sz w:val="24"/>
          <w:szCs w:val="24"/>
        </w:rPr>
        <w:t>was designed to handle a small number of large queries</w:t>
      </w:r>
      <w:r w:rsidR="00745EF7" w:rsidRPr="002D45AE">
        <w:rPr>
          <w:rFonts w:asciiTheme="majorHAnsi" w:eastAsia="Times New Roman" w:hAnsiTheme="majorHAnsi" w:cstheme="majorHAnsi"/>
          <w:color w:val="171717"/>
          <w:sz w:val="24"/>
          <w:szCs w:val="24"/>
        </w:rPr>
        <w:t>. Some of its main limitations were</w:t>
      </w:r>
      <w:r w:rsidR="006F1C63" w:rsidRPr="002D45AE">
        <w:rPr>
          <w:rFonts w:asciiTheme="majorHAnsi" w:eastAsia="Times New Roman" w:hAnsiTheme="majorHAnsi" w:cstheme="majorHAnsi"/>
          <w:color w:val="171717"/>
          <w:sz w:val="24"/>
          <w:szCs w:val="24"/>
        </w:rPr>
        <w:t xml:space="preserve"> low limit of concurrent requests</w:t>
      </w:r>
      <w:r w:rsidR="00ED1084" w:rsidRPr="002D45AE">
        <w:rPr>
          <w:rFonts w:asciiTheme="majorHAnsi" w:eastAsia="Times New Roman" w:hAnsiTheme="majorHAnsi" w:cstheme="majorHAnsi"/>
          <w:color w:val="171717"/>
          <w:sz w:val="24"/>
          <w:szCs w:val="24"/>
        </w:rPr>
        <w:t xml:space="preserve"> (12</w:t>
      </w:r>
      <w:r w:rsidR="00AD241F" w:rsidRPr="002D45AE">
        <w:rPr>
          <w:rFonts w:asciiTheme="majorHAnsi" w:eastAsia="Times New Roman" w:hAnsiTheme="majorHAnsi" w:cstheme="majorHAnsi"/>
          <w:color w:val="171717"/>
          <w:sz w:val="24"/>
          <w:szCs w:val="24"/>
        </w:rPr>
        <w:t>8</w:t>
      </w:r>
      <w:r w:rsidR="00ED1084" w:rsidRPr="002D45AE">
        <w:rPr>
          <w:rFonts w:asciiTheme="majorHAnsi" w:eastAsia="Times New Roman" w:hAnsiTheme="majorHAnsi" w:cstheme="majorHAnsi"/>
          <w:color w:val="171717"/>
          <w:sz w:val="24"/>
          <w:szCs w:val="24"/>
        </w:rPr>
        <w:t>)</w:t>
      </w:r>
      <w:r w:rsidR="006F1C63" w:rsidRPr="002D45AE">
        <w:rPr>
          <w:rFonts w:asciiTheme="majorHAnsi" w:eastAsia="Times New Roman" w:hAnsiTheme="majorHAnsi" w:cstheme="majorHAnsi"/>
          <w:color w:val="171717"/>
          <w:sz w:val="24"/>
          <w:szCs w:val="24"/>
        </w:rPr>
        <w:t xml:space="preserve"> and </w:t>
      </w:r>
      <w:r w:rsidR="00C40854">
        <w:rPr>
          <w:rFonts w:asciiTheme="majorHAnsi" w:eastAsia="Times New Roman" w:hAnsiTheme="majorHAnsi" w:cstheme="majorHAnsi"/>
          <w:color w:val="171717"/>
          <w:sz w:val="24"/>
          <w:szCs w:val="24"/>
        </w:rPr>
        <w:t xml:space="preserve">relatively </w:t>
      </w:r>
      <w:r w:rsidR="006F1C63" w:rsidRPr="002D45AE">
        <w:rPr>
          <w:rFonts w:asciiTheme="majorHAnsi" w:eastAsia="Times New Roman" w:hAnsiTheme="majorHAnsi" w:cstheme="majorHAnsi"/>
          <w:color w:val="171717"/>
          <w:sz w:val="24"/>
          <w:szCs w:val="24"/>
        </w:rPr>
        <w:t xml:space="preserve">high storage cost. </w:t>
      </w:r>
      <w:r w:rsidR="00041CF0" w:rsidRPr="002D45AE">
        <w:rPr>
          <w:rFonts w:asciiTheme="majorHAnsi" w:eastAsia="Times New Roman" w:hAnsiTheme="majorHAnsi" w:cstheme="majorHAnsi"/>
          <w:color w:val="171717"/>
          <w:sz w:val="24"/>
          <w:szCs w:val="24"/>
        </w:rPr>
        <w:t xml:space="preserve">One </w:t>
      </w:r>
      <w:r w:rsidR="009355B3">
        <w:rPr>
          <w:rFonts w:asciiTheme="majorHAnsi" w:eastAsia="Times New Roman" w:hAnsiTheme="majorHAnsi" w:cstheme="majorHAnsi"/>
          <w:color w:val="171717"/>
          <w:sz w:val="24"/>
          <w:szCs w:val="24"/>
        </w:rPr>
        <w:t xml:space="preserve">of </w:t>
      </w:r>
      <w:r w:rsidR="00CF02DE" w:rsidRPr="002D45AE">
        <w:rPr>
          <w:rFonts w:asciiTheme="majorHAnsi" w:eastAsia="Times New Roman" w:hAnsiTheme="majorHAnsi" w:cstheme="majorHAnsi"/>
          <w:color w:val="171717"/>
          <w:sz w:val="24"/>
          <w:szCs w:val="24"/>
        </w:rPr>
        <w:t>its main competitors w</w:t>
      </w:r>
      <w:r w:rsidR="00041CF0" w:rsidRPr="002D45AE">
        <w:rPr>
          <w:rFonts w:asciiTheme="majorHAnsi" w:eastAsia="Times New Roman" w:hAnsiTheme="majorHAnsi" w:cstheme="majorHAnsi"/>
          <w:color w:val="171717"/>
          <w:sz w:val="24"/>
          <w:szCs w:val="24"/>
        </w:rPr>
        <w:t>as</w:t>
      </w:r>
      <w:r w:rsidR="00CF02DE" w:rsidRPr="002D45AE">
        <w:rPr>
          <w:rFonts w:asciiTheme="majorHAnsi" w:eastAsia="Times New Roman" w:hAnsiTheme="majorHAnsi" w:cstheme="majorHAnsi"/>
          <w:color w:val="171717"/>
          <w:sz w:val="24"/>
          <w:szCs w:val="24"/>
        </w:rPr>
        <w:t xml:space="preserve"> SPARK</w:t>
      </w:r>
      <w:r w:rsidR="009355B3">
        <w:rPr>
          <w:rFonts w:asciiTheme="majorHAnsi" w:eastAsia="Times New Roman" w:hAnsiTheme="majorHAnsi" w:cstheme="majorHAnsi"/>
          <w:color w:val="171717"/>
          <w:sz w:val="24"/>
          <w:szCs w:val="24"/>
        </w:rPr>
        <w:t>, since it</w:t>
      </w:r>
      <w:r w:rsidR="006F4577">
        <w:rPr>
          <w:rFonts w:asciiTheme="majorHAnsi" w:eastAsia="Times New Roman" w:hAnsiTheme="majorHAnsi" w:cstheme="majorHAnsi"/>
          <w:color w:val="171717"/>
          <w:sz w:val="24"/>
          <w:szCs w:val="24"/>
        </w:rPr>
        <w:t xml:space="preserve"> </w:t>
      </w:r>
      <w:r w:rsidR="00BF600C" w:rsidRPr="002D45AE">
        <w:rPr>
          <w:rFonts w:asciiTheme="majorHAnsi" w:eastAsia="Times New Roman" w:hAnsiTheme="majorHAnsi" w:cstheme="majorHAnsi"/>
          <w:color w:val="171717"/>
          <w:sz w:val="24"/>
          <w:szCs w:val="24"/>
        </w:rPr>
        <w:t xml:space="preserve">works </w:t>
      </w:r>
      <w:r w:rsidR="00CB364B" w:rsidRPr="002D45AE">
        <w:rPr>
          <w:rFonts w:asciiTheme="majorHAnsi" w:eastAsia="Times New Roman" w:hAnsiTheme="majorHAnsi" w:cstheme="majorHAnsi"/>
          <w:color w:val="171717"/>
          <w:sz w:val="24"/>
          <w:szCs w:val="24"/>
        </w:rPr>
        <w:t xml:space="preserve">natively with Data Lake </w:t>
      </w:r>
      <w:r w:rsidR="00B135F9" w:rsidRPr="002D45AE">
        <w:rPr>
          <w:rFonts w:asciiTheme="majorHAnsi" w:eastAsia="Times New Roman" w:hAnsiTheme="majorHAnsi" w:cstheme="majorHAnsi"/>
          <w:color w:val="171717"/>
          <w:sz w:val="24"/>
          <w:szCs w:val="24"/>
        </w:rPr>
        <w:t>S</w:t>
      </w:r>
      <w:r w:rsidR="00CB364B" w:rsidRPr="002D45AE">
        <w:rPr>
          <w:rFonts w:asciiTheme="majorHAnsi" w:eastAsia="Times New Roman" w:hAnsiTheme="majorHAnsi" w:cstheme="majorHAnsi"/>
          <w:color w:val="171717"/>
          <w:sz w:val="24"/>
          <w:szCs w:val="24"/>
        </w:rPr>
        <w:t xml:space="preserve">torage, </w:t>
      </w:r>
      <w:r w:rsidR="009355B3">
        <w:rPr>
          <w:rFonts w:asciiTheme="majorHAnsi" w:eastAsia="Times New Roman" w:hAnsiTheme="majorHAnsi" w:cstheme="majorHAnsi"/>
          <w:color w:val="171717"/>
          <w:sz w:val="24"/>
          <w:szCs w:val="24"/>
        </w:rPr>
        <w:t>offering</w:t>
      </w:r>
      <w:r w:rsidR="00B135F9" w:rsidRPr="002D45AE">
        <w:rPr>
          <w:rFonts w:asciiTheme="majorHAnsi" w:eastAsia="Times New Roman" w:hAnsiTheme="majorHAnsi" w:cstheme="majorHAnsi"/>
          <w:color w:val="171717"/>
          <w:sz w:val="24"/>
          <w:szCs w:val="24"/>
        </w:rPr>
        <w:t xml:space="preserve"> </w:t>
      </w:r>
      <w:r w:rsidR="005E1F24">
        <w:rPr>
          <w:rFonts w:asciiTheme="majorHAnsi" w:eastAsia="Times New Roman" w:hAnsiTheme="majorHAnsi" w:cstheme="majorHAnsi"/>
          <w:color w:val="171717"/>
          <w:sz w:val="24"/>
          <w:szCs w:val="24"/>
        </w:rPr>
        <w:t xml:space="preserve">more flexibility and </w:t>
      </w:r>
      <w:r w:rsidR="006E2906">
        <w:rPr>
          <w:rFonts w:asciiTheme="majorHAnsi" w:eastAsia="Times New Roman" w:hAnsiTheme="majorHAnsi" w:cstheme="majorHAnsi"/>
          <w:color w:val="171717"/>
          <w:sz w:val="24"/>
          <w:szCs w:val="24"/>
        </w:rPr>
        <w:t>cheap</w:t>
      </w:r>
      <w:r w:rsidR="00C80E65" w:rsidRPr="002D45AE">
        <w:rPr>
          <w:rFonts w:asciiTheme="majorHAnsi" w:eastAsia="Times New Roman" w:hAnsiTheme="majorHAnsi" w:cstheme="majorHAnsi"/>
          <w:color w:val="171717"/>
          <w:sz w:val="24"/>
          <w:szCs w:val="24"/>
        </w:rPr>
        <w:t xml:space="preserve">er </w:t>
      </w:r>
      <w:r w:rsidR="003E4207" w:rsidRPr="002D45AE">
        <w:rPr>
          <w:rFonts w:asciiTheme="majorHAnsi" w:eastAsia="Times New Roman" w:hAnsiTheme="majorHAnsi" w:cstheme="majorHAnsi"/>
          <w:color w:val="171717"/>
          <w:sz w:val="24"/>
          <w:szCs w:val="24"/>
        </w:rPr>
        <w:t>storage</w:t>
      </w:r>
      <w:r w:rsidR="00C80E65" w:rsidRPr="002D45AE">
        <w:rPr>
          <w:rFonts w:asciiTheme="majorHAnsi" w:eastAsia="Times New Roman" w:hAnsiTheme="majorHAnsi" w:cstheme="majorHAnsi"/>
          <w:color w:val="171717"/>
          <w:sz w:val="24"/>
          <w:szCs w:val="24"/>
        </w:rPr>
        <w:t xml:space="preserve">. </w:t>
      </w:r>
      <w:r w:rsidR="008E70C8" w:rsidRPr="002D45AE">
        <w:rPr>
          <w:rFonts w:asciiTheme="majorHAnsi" w:eastAsia="Times New Roman" w:hAnsiTheme="majorHAnsi" w:cstheme="majorHAnsi"/>
          <w:color w:val="171717"/>
          <w:sz w:val="24"/>
          <w:szCs w:val="24"/>
        </w:rPr>
        <w:t xml:space="preserve">Data Lake Storage also offers </w:t>
      </w:r>
      <w:r w:rsidR="00C969B0" w:rsidRPr="002D45AE">
        <w:rPr>
          <w:rFonts w:asciiTheme="majorHAnsi" w:eastAsia="Times New Roman" w:hAnsiTheme="majorHAnsi" w:cstheme="majorHAnsi"/>
          <w:color w:val="171717"/>
          <w:sz w:val="24"/>
          <w:szCs w:val="24"/>
        </w:rPr>
        <w:t xml:space="preserve">interesting features </w:t>
      </w:r>
      <w:r w:rsidR="00571253" w:rsidRPr="002D45AE">
        <w:rPr>
          <w:rFonts w:asciiTheme="majorHAnsi" w:eastAsia="Times New Roman" w:hAnsiTheme="majorHAnsi" w:cstheme="majorHAnsi"/>
          <w:color w:val="171717"/>
          <w:sz w:val="24"/>
          <w:szCs w:val="24"/>
        </w:rPr>
        <w:t xml:space="preserve">not available in ADW </w:t>
      </w:r>
      <w:r w:rsidR="00C969B0" w:rsidRPr="002D45AE">
        <w:rPr>
          <w:rFonts w:asciiTheme="majorHAnsi" w:eastAsia="Times New Roman" w:hAnsiTheme="majorHAnsi" w:cstheme="majorHAnsi"/>
          <w:color w:val="171717"/>
          <w:sz w:val="24"/>
          <w:szCs w:val="24"/>
        </w:rPr>
        <w:t xml:space="preserve">such as automatic </w:t>
      </w:r>
      <w:r w:rsidR="008A36CA" w:rsidRPr="002D45AE">
        <w:rPr>
          <w:rFonts w:asciiTheme="majorHAnsi" w:eastAsia="Times New Roman" w:hAnsiTheme="majorHAnsi" w:cstheme="majorHAnsi"/>
          <w:color w:val="171717"/>
          <w:sz w:val="24"/>
          <w:szCs w:val="24"/>
        </w:rPr>
        <w:t>archival</w:t>
      </w:r>
      <w:r w:rsidR="00D82931" w:rsidRPr="002D45AE">
        <w:rPr>
          <w:rFonts w:asciiTheme="majorHAnsi" w:eastAsia="Times New Roman" w:hAnsiTheme="majorHAnsi" w:cstheme="majorHAnsi"/>
          <w:color w:val="171717"/>
          <w:sz w:val="24"/>
          <w:szCs w:val="24"/>
        </w:rPr>
        <w:t>, automatic tiering</w:t>
      </w:r>
      <w:r w:rsidR="008A36CA" w:rsidRPr="002D45AE">
        <w:rPr>
          <w:rFonts w:asciiTheme="majorHAnsi" w:eastAsia="Times New Roman" w:hAnsiTheme="majorHAnsi" w:cstheme="majorHAnsi"/>
          <w:color w:val="171717"/>
          <w:sz w:val="24"/>
          <w:szCs w:val="24"/>
        </w:rPr>
        <w:t>, geo-redundancy</w:t>
      </w:r>
      <w:r w:rsidR="00332D40" w:rsidRPr="002D45AE">
        <w:rPr>
          <w:rFonts w:asciiTheme="majorHAnsi" w:eastAsia="Times New Roman" w:hAnsiTheme="majorHAnsi" w:cstheme="majorHAnsi"/>
          <w:color w:val="171717"/>
          <w:sz w:val="24"/>
          <w:szCs w:val="24"/>
        </w:rPr>
        <w:t>, support for semi-structured data (JSON, XML)</w:t>
      </w:r>
      <w:r w:rsidR="002A70BB" w:rsidRPr="002D45AE">
        <w:rPr>
          <w:rFonts w:asciiTheme="majorHAnsi" w:eastAsia="Times New Roman" w:hAnsiTheme="majorHAnsi" w:cstheme="majorHAnsi"/>
          <w:color w:val="171717"/>
          <w:sz w:val="24"/>
          <w:szCs w:val="24"/>
        </w:rPr>
        <w:t xml:space="preserve">, support for high compression formats </w:t>
      </w:r>
      <w:r w:rsidR="00D82931" w:rsidRPr="002D45AE">
        <w:rPr>
          <w:rFonts w:asciiTheme="majorHAnsi" w:eastAsia="Times New Roman" w:hAnsiTheme="majorHAnsi" w:cstheme="majorHAnsi"/>
          <w:color w:val="171717"/>
          <w:sz w:val="24"/>
          <w:szCs w:val="24"/>
        </w:rPr>
        <w:t>(</w:t>
      </w:r>
      <w:r w:rsidR="002A70BB" w:rsidRPr="002D45AE">
        <w:rPr>
          <w:rFonts w:asciiTheme="majorHAnsi" w:eastAsia="Times New Roman" w:hAnsiTheme="majorHAnsi" w:cstheme="majorHAnsi"/>
          <w:color w:val="171717"/>
          <w:sz w:val="24"/>
          <w:szCs w:val="24"/>
        </w:rPr>
        <w:t>such a parquet</w:t>
      </w:r>
      <w:r w:rsidR="00D82931" w:rsidRPr="002D45AE">
        <w:rPr>
          <w:rFonts w:asciiTheme="majorHAnsi" w:eastAsia="Times New Roman" w:hAnsiTheme="majorHAnsi" w:cstheme="majorHAnsi"/>
          <w:color w:val="171717"/>
          <w:sz w:val="24"/>
          <w:szCs w:val="24"/>
        </w:rPr>
        <w:t>)</w:t>
      </w:r>
      <w:r w:rsidR="00F065DF" w:rsidRPr="002D45AE">
        <w:rPr>
          <w:rFonts w:asciiTheme="majorHAnsi" w:eastAsia="Times New Roman" w:hAnsiTheme="majorHAnsi" w:cstheme="majorHAnsi"/>
          <w:color w:val="171717"/>
          <w:sz w:val="24"/>
          <w:szCs w:val="24"/>
        </w:rPr>
        <w:t xml:space="preserve"> and </w:t>
      </w:r>
      <w:r w:rsidR="00145909" w:rsidRPr="002D45AE">
        <w:rPr>
          <w:rFonts w:asciiTheme="majorHAnsi" w:eastAsia="Times New Roman" w:hAnsiTheme="majorHAnsi" w:cstheme="majorHAnsi"/>
          <w:color w:val="171717"/>
          <w:sz w:val="24"/>
          <w:szCs w:val="24"/>
        </w:rPr>
        <w:t>ability to serve multiple ecosystems from a single copy (</w:t>
      </w:r>
      <w:r w:rsidR="00214810" w:rsidRPr="002D45AE">
        <w:rPr>
          <w:rFonts w:asciiTheme="majorHAnsi" w:eastAsia="Times New Roman" w:hAnsiTheme="majorHAnsi" w:cstheme="majorHAnsi"/>
          <w:color w:val="171717"/>
          <w:sz w:val="24"/>
          <w:szCs w:val="24"/>
        </w:rPr>
        <w:t xml:space="preserve">Synapse, </w:t>
      </w:r>
      <w:r w:rsidR="00332D40" w:rsidRPr="002D45AE">
        <w:rPr>
          <w:rFonts w:asciiTheme="majorHAnsi" w:eastAsia="Times New Roman" w:hAnsiTheme="majorHAnsi" w:cstheme="majorHAnsi"/>
          <w:color w:val="171717"/>
          <w:sz w:val="24"/>
          <w:szCs w:val="24"/>
        </w:rPr>
        <w:t>HDInsight</w:t>
      </w:r>
      <w:r w:rsidR="00D12FF1" w:rsidRPr="002D45AE">
        <w:rPr>
          <w:rFonts w:asciiTheme="majorHAnsi" w:eastAsia="Times New Roman" w:hAnsiTheme="majorHAnsi" w:cstheme="majorHAnsi"/>
          <w:color w:val="171717"/>
          <w:sz w:val="24"/>
          <w:szCs w:val="24"/>
        </w:rPr>
        <w:t>, Machine Learning</w:t>
      </w:r>
      <w:r w:rsidR="00332D40" w:rsidRPr="002D45AE">
        <w:rPr>
          <w:rFonts w:asciiTheme="majorHAnsi" w:eastAsia="Times New Roman" w:hAnsiTheme="majorHAnsi" w:cstheme="majorHAnsi"/>
          <w:color w:val="171717"/>
          <w:sz w:val="24"/>
          <w:szCs w:val="24"/>
        </w:rPr>
        <w:t xml:space="preserve">, </w:t>
      </w:r>
      <w:r w:rsidR="00214810" w:rsidRPr="002D45AE">
        <w:rPr>
          <w:rFonts w:asciiTheme="majorHAnsi" w:eastAsia="Times New Roman" w:hAnsiTheme="majorHAnsi" w:cstheme="majorHAnsi"/>
          <w:color w:val="171717"/>
          <w:sz w:val="24"/>
          <w:szCs w:val="24"/>
        </w:rPr>
        <w:t>Databricks, Log Analytics</w:t>
      </w:r>
      <w:r w:rsidR="00D12FF1" w:rsidRPr="002D45AE">
        <w:rPr>
          <w:rFonts w:asciiTheme="majorHAnsi" w:eastAsia="Times New Roman" w:hAnsiTheme="majorHAnsi" w:cstheme="majorHAnsi"/>
          <w:color w:val="171717"/>
          <w:sz w:val="24"/>
          <w:szCs w:val="24"/>
        </w:rPr>
        <w:t xml:space="preserve"> and</w:t>
      </w:r>
      <w:r w:rsidR="00214810" w:rsidRPr="002D45AE">
        <w:rPr>
          <w:rFonts w:asciiTheme="majorHAnsi" w:eastAsia="Times New Roman" w:hAnsiTheme="majorHAnsi" w:cstheme="majorHAnsi"/>
          <w:color w:val="171717"/>
          <w:sz w:val="24"/>
          <w:szCs w:val="24"/>
        </w:rPr>
        <w:t xml:space="preserve"> Data Explorer)</w:t>
      </w:r>
      <w:r w:rsidR="008A36CA" w:rsidRPr="002D45AE">
        <w:rPr>
          <w:rFonts w:asciiTheme="majorHAnsi" w:eastAsia="Times New Roman" w:hAnsiTheme="majorHAnsi" w:cstheme="majorHAnsi"/>
          <w:color w:val="171717"/>
          <w:sz w:val="24"/>
          <w:szCs w:val="24"/>
        </w:rPr>
        <w:t>.</w:t>
      </w:r>
      <w:r w:rsidR="00C969B0" w:rsidRPr="002D45AE">
        <w:rPr>
          <w:rFonts w:asciiTheme="majorHAnsi" w:eastAsia="Times New Roman" w:hAnsiTheme="majorHAnsi" w:cstheme="majorHAnsi"/>
          <w:color w:val="171717"/>
          <w:sz w:val="24"/>
          <w:szCs w:val="24"/>
        </w:rPr>
        <w:t xml:space="preserve"> </w:t>
      </w:r>
    </w:p>
    <w:p w14:paraId="247B1376" w14:textId="3D0179EE" w:rsidR="008E4C7D" w:rsidRPr="002D45AE" w:rsidRDefault="008E4C7D" w:rsidP="005C2157">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In 2020 ADW evolved into Synapse Analytics</w:t>
      </w:r>
      <w:r w:rsidR="007F420B" w:rsidRPr="002D45AE">
        <w:rPr>
          <w:rFonts w:asciiTheme="majorHAnsi" w:eastAsia="Times New Roman" w:hAnsiTheme="majorHAnsi" w:cstheme="majorHAnsi"/>
          <w:color w:val="171717"/>
          <w:sz w:val="24"/>
          <w:szCs w:val="24"/>
        </w:rPr>
        <w:t xml:space="preserve">. </w:t>
      </w:r>
      <w:r w:rsidR="00B47273" w:rsidRPr="002D45AE">
        <w:rPr>
          <w:rFonts w:asciiTheme="majorHAnsi" w:eastAsia="Times New Roman" w:hAnsiTheme="majorHAnsi" w:cstheme="majorHAnsi"/>
          <w:color w:val="171717"/>
          <w:sz w:val="24"/>
          <w:szCs w:val="24"/>
        </w:rPr>
        <w:t xml:space="preserve">At this point Synapse became a combination </w:t>
      </w:r>
      <w:r w:rsidR="00387697" w:rsidRPr="002D45AE">
        <w:rPr>
          <w:rFonts w:asciiTheme="majorHAnsi" w:eastAsia="Times New Roman" w:hAnsiTheme="majorHAnsi" w:cstheme="majorHAnsi"/>
          <w:color w:val="171717"/>
          <w:sz w:val="24"/>
          <w:szCs w:val="24"/>
        </w:rPr>
        <w:t>of some</w:t>
      </w:r>
      <w:r w:rsidR="004529EE" w:rsidRPr="002D45AE">
        <w:rPr>
          <w:rFonts w:asciiTheme="majorHAnsi" w:eastAsia="Times New Roman" w:hAnsiTheme="majorHAnsi" w:cstheme="majorHAnsi"/>
          <w:color w:val="171717"/>
          <w:sz w:val="24"/>
          <w:szCs w:val="24"/>
        </w:rPr>
        <w:t xml:space="preserve"> of the best big data technologies</w:t>
      </w:r>
      <w:r w:rsidR="000A49E4" w:rsidRPr="002D45AE">
        <w:rPr>
          <w:rFonts w:asciiTheme="majorHAnsi" w:eastAsia="Times New Roman" w:hAnsiTheme="majorHAnsi" w:cstheme="majorHAnsi"/>
          <w:color w:val="171717"/>
          <w:sz w:val="24"/>
          <w:szCs w:val="24"/>
        </w:rPr>
        <w:t xml:space="preserve">, </w:t>
      </w:r>
      <w:r w:rsidR="0049321A" w:rsidRPr="002D45AE">
        <w:rPr>
          <w:rFonts w:asciiTheme="majorHAnsi" w:eastAsia="Times New Roman" w:hAnsiTheme="majorHAnsi" w:cstheme="majorHAnsi"/>
          <w:color w:val="171717"/>
          <w:sz w:val="24"/>
          <w:szCs w:val="24"/>
        </w:rPr>
        <w:t xml:space="preserve">including </w:t>
      </w:r>
      <w:r w:rsidR="0053203A">
        <w:rPr>
          <w:rFonts w:asciiTheme="majorHAnsi" w:eastAsia="Times New Roman" w:hAnsiTheme="majorHAnsi" w:cstheme="majorHAnsi"/>
          <w:color w:val="171717"/>
          <w:sz w:val="24"/>
          <w:szCs w:val="24"/>
        </w:rPr>
        <w:t xml:space="preserve">classic </w:t>
      </w:r>
      <w:r w:rsidR="0049321A" w:rsidRPr="002D45AE">
        <w:rPr>
          <w:rFonts w:asciiTheme="majorHAnsi" w:eastAsia="Times New Roman" w:hAnsiTheme="majorHAnsi" w:cstheme="majorHAnsi"/>
          <w:color w:val="171717"/>
          <w:sz w:val="24"/>
          <w:szCs w:val="24"/>
        </w:rPr>
        <w:t>A</w:t>
      </w:r>
      <w:r w:rsidR="007666FC" w:rsidRPr="002D45AE">
        <w:rPr>
          <w:rFonts w:asciiTheme="majorHAnsi" w:eastAsia="Times New Roman" w:hAnsiTheme="majorHAnsi" w:cstheme="majorHAnsi"/>
          <w:color w:val="171717"/>
          <w:sz w:val="24"/>
          <w:szCs w:val="24"/>
        </w:rPr>
        <w:t xml:space="preserve">zure Data </w:t>
      </w:r>
      <w:r w:rsidR="0049321A" w:rsidRPr="002D45AE">
        <w:rPr>
          <w:rFonts w:asciiTheme="majorHAnsi" w:eastAsia="Times New Roman" w:hAnsiTheme="majorHAnsi" w:cstheme="majorHAnsi"/>
          <w:color w:val="171717"/>
          <w:sz w:val="24"/>
          <w:szCs w:val="24"/>
        </w:rPr>
        <w:t>W</w:t>
      </w:r>
      <w:r w:rsidR="007666FC" w:rsidRPr="002D45AE">
        <w:rPr>
          <w:rFonts w:asciiTheme="majorHAnsi" w:eastAsia="Times New Roman" w:hAnsiTheme="majorHAnsi" w:cstheme="majorHAnsi"/>
          <w:color w:val="171717"/>
          <w:sz w:val="24"/>
          <w:szCs w:val="24"/>
        </w:rPr>
        <w:t>arehouse</w:t>
      </w:r>
      <w:r w:rsidR="000859BC" w:rsidRPr="002D45AE">
        <w:rPr>
          <w:rFonts w:asciiTheme="majorHAnsi" w:eastAsia="Times New Roman" w:hAnsiTheme="majorHAnsi" w:cstheme="majorHAnsi"/>
          <w:color w:val="171717"/>
          <w:sz w:val="24"/>
          <w:szCs w:val="24"/>
        </w:rPr>
        <w:t>,</w:t>
      </w:r>
      <w:r w:rsidR="0053203A">
        <w:rPr>
          <w:rFonts w:asciiTheme="majorHAnsi" w:eastAsia="Times New Roman" w:hAnsiTheme="majorHAnsi" w:cstheme="majorHAnsi"/>
          <w:color w:val="171717"/>
          <w:sz w:val="24"/>
          <w:szCs w:val="24"/>
        </w:rPr>
        <w:t xml:space="preserve"> </w:t>
      </w:r>
      <w:r w:rsidR="00D7080D">
        <w:rPr>
          <w:rFonts w:asciiTheme="majorHAnsi" w:eastAsia="Times New Roman" w:hAnsiTheme="majorHAnsi" w:cstheme="majorHAnsi"/>
          <w:color w:val="171717"/>
          <w:sz w:val="24"/>
          <w:szCs w:val="24"/>
        </w:rPr>
        <w:t>p</w:t>
      </w:r>
      <w:r w:rsidR="0053203A">
        <w:rPr>
          <w:rFonts w:asciiTheme="majorHAnsi" w:eastAsia="Times New Roman" w:hAnsiTheme="majorHAnsi" w:cstheme="majorHAnsi"/>
          <w:color w:val="171717"/>
          <w:sz w:val="24"/>
          <w:szCs w:val="24"/>
        </w:rPr>
        <w:t>ay per query Serverless SQL Pools,</w:t>
      </w:r>
      <w:r w:rsidR="000859BC" w:rsidRPr="002D45AE">
        <w:rPr>
          <w:rFonts w:asciiTheme="majorHAnsi" w:eastAsia="Times New Roman" w:hAnsiTheme="majorHAnsi" w:cstheme="majorHAnsi"/>
          <w:color w:val="171717"/>
          <w:sz w:val="24"/>
          <w:szCs w:val="24"/>
        </w:rPr>
        <w:t xml:space="preserve"> Data Lake</w:t>
      </w:r>
      <w:r w:rsidR="00D7080D">
        <w:rPr>
          <w:rFonts w:asciiTheme="majorHAnsi" w:eastAsia="Times New Roman" w:hAnsiTheme="majorHAnsi" w:cstheme="majorHAnsi"/>
          <w:color w:val="171717"/>
          <w:sz w:val="24"/>
          <w:szCs w:val="24"/>
        </w:rPr>
        <w:t>, Data Factory</w:t>
      </w:r>
      <w:r w:rsidR="0049321A" w:rsidRPr="002D45AE">
        <w:rPr>
          <w:rFonts w:asciiTheme="majorHAnsi" w:eastAsia="Times New Roman" w:hAnsiTheme="majorHAnsi" w:cstheme="majorHAnsi"/>
          <w:color w:val="171717"/>
          <w:sz w:val="24"/>
          <w:szCs w:val="24"/>
        </w:rPr>
        <w:t xml:space="preserve"> and</w:t>
      </w:r>
      <w:r w:rsidR="00466050" w:rsidRPr="002D45AE">
        <w:rPr>
          <w:rFonts w:asciiTheme="majorHAnsi" w:eastAsia="Times New Roman" w:hAnsiTheme="majorHAnsi" w:cstheme="majorHAnsi"/>
          <w:color w:val="171717"/>
          <w:sz w:val="24"/>
          <w:szCs w:val="24"/>
        </w:rPr>
        <w:t xml:space="preserve"> SPARK</w:t>
      </w:r>
      <w:r w:rsidR="000A49E4" w:rsidRPr="002D45AE">
        <w:rPr>
          <w:rFonts w:asciiTheme="majorHAnsi" w:eastAsia="Times New Roman" w:hAnsiTheme="majorHAnsi" w:cstheme="majorHAnsi"/>
          <w:color w:val="171717"/>
          <w:sz w:val="24"/>
          <w:szCs w:val="24"/>
        </w:rPr>
        <w:t>.</w:t>
      </w:r>
      <w:r w:rsidR="00A93E72" w:rsidRPr="002D45AE">
        <w:rPr>
          <w:rFonts w:asciiTheme="majorHAnsi" w:eastAsia="Times New Roman" w:hAnsiTheme="majorHAnsi" w:cstheme="majorHAnsi"/>
          <w:color w:val="171717"/>
          <w:sz w:val="24"/>
          <w:szCs w:val="24"/>
        </w:rPr>
        <w:t xml:space="preserve"> The best term to define Synapse is hence a platform.</w:t>
      </w:r>
    </w:p>
    <w:p w14:paraId="00E1D7A5" w14:textId="4590613A" w:rsidR="00CD24A2" w:rsidRPr="002D45AE" w:rsidRDefault="00CD24A2">
      <w:pPr>
        <w:rPr>
          <w:rFonts w:asciiTheme="majorHAnsi" w:eastAsia="Times New Roman" w:hAnsiTheme="majorHAnsi" w:cstheme="majorHAnsi"/>
          <w:color w:val="171717"/>
          <w:sz w:val="24"/>
          <w:szCs w:val="24"/>
        </w:rPr>
      </w:pPr>
    </w:p>
    <w:p w14:paraId="71363A29" w14:textId="17996FFB" w:rsidR="003D6B1A" w:rsidRPr="002D45AE" w:rsidRDefault="003D6B1A" w:rsidP="00460AC8">
      <w:pPr>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5194FEF5" wp14:editId="79614425">
            <wp:extent cx="4589813" cy="2299320"/>
            <wp:effectExtent l="0" t="0" r="1270" b="635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11"/>
                    <a:stretch>
                      <a:fillRect/>
                    </a:stretch>
                  </pic:blipFill>
                  <pic:spPr>
                    <a:xfrm>
                      <a:off x="0" y="0"/>
                      <a:ext cx="4628611" cy="2318756"/>
                    </a:xfrm>
                    <a:prstGeom prst="rect">
                      <a:avLst/>
                    </a:prstGeom>
                  </pic:spPr>
                </pic:pic>
              </a:graphicData>
            </a:graphic>
          </wp:inline>
        </w:drawing>
      </w:r>
    </w:p>
    <w:p w14:paraId="3AD3D7AB" w14:textId="179C32CC" w:rsidR="00AF667D" w:rsidRPr="002D45AE" w:rsidRDefault="00AF667D" w:rsidP="00AF667D">
      <w:pPr>
        <w:pStyle w:val="Heading2"/>
        <w:rPr>
          <w:rFonts w:asciiTheme="majorHAnsi" w:hAnsiTheme="majorHAnsi" w:cstheme="majorHAnsi"/>
        </w:rPr>
      </w:pPr>
      <w:bookmarkStart w:id="10" w:name="_Toc107384214"/>
      <w:r w:rsidRPr="002D45AE">
        <w:rPr>
          <w:rFonts w:asciiTheme="majorHAnsi" w:hAnsiTheme="majorHAnsi" w:cstheme="majorHAnsi"/>
        </w:rPr>
        <w:t>Components</w:t>
      </w:r>
      <w:bookmarkEnd w:id="10"/>
    </w:p>
    <w:p w14:paraId="1DD6DC3F" w14:textId="4EEED0FA" w:rsidR="009A0C30" w:rsidRPr="002D45AE" w:rsidRDefault="009A0C30" w:rsidP="00460AC8">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The main components of </w:t>
      </w:r>
      <w:r w:rsidR="00226C95"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ynapse are:</w:t>
      </w:r>
    </w:p>
    <w:p w14:paraId="02035812" w14:textId="6878C581" w:rsidR="00E33877" w:rsidRPr="002D45AE" w:rsidRDefault="009A0C3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Workspace</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w:t>
      </w:r>
      <w:r w:rsidR="00B3543D" w:rsidRPr="002D45AE">
        <w:rPr>
          <w:rFonts w:asciiTheme="majorHAnsi" w:eastAsia="Times New Roman" w:hAnsiTheme="majorHAnsi" w:cstheme="majorHAnsi"/>
          <w:color w:val="171717"/>
          <w:sz w:val="24"/>
          <w:szCs w:val="24"/>
        </w:rPr>
        <w:t xml:space="preserve"> </w:t>
      </w:r>
      <w:r w:rsidR="006E6221" w:rsidRPr="002D45AE">
        <w:rPr>
          <w:rFonts w:asciiTheme="majorHAnsi" w:eastAsia="Times New Roman" w:hAnsiTheme="majorHAnsi" w:cstheme="majorHAnsi"/>
          <w:color w:val="171717"/>
          <w:sz w:val="24"/>
          <w:szCs w:val="24"/>
        </w:rPr>
        <w:t xml:space="preserve">this is </w:t>
      </w:r>
      <w:r w:rsidR="00E969F4" w:rsidRPr="002D45AE">
        <w:rPr>
          <w:rFonts w:asciiTheme="majorHAnsi" w:eastAsia="Times New Roman" w:hAnsiTheme="majorHAnsi" w:cstheme="majorHAnsi"/>
          <w:color w:val="171717"/>
          <w:sz w:val="24"/>
          <w:szCs w:val="24"/>
        </w:rPr>
        <w:t>a</w:t>
      </w:r>
      <w:r w:rsidR="006E6221"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placeholder</w:t>
      </w:r>
      <w:r w:rsidR="00E969F4" w:rsidRPr="002D45AE">
        <w:rPr>
          <w:rFonts w:asciiTheme="majorHAnsi" w:eastAsia="Times New Roman" w:hAnsiTheme="majorHAnsi" w:cstheme="majorHAnsi"/>
          <w:color w:val="171717"/>
          <w:sz w:val="24"/>
          <w:szCs w:val="24"/>
        </w:rPr>
        <w:t xml:space="preserve"> in </w:t>
      </w:r>
      <w:r w:rsidR="006E6221" w:rsidRPr="002D45AE">
        <w:rPr>
          <w:rFonts w:asciiTheme="majorHAnsi" w:eastAsia="Times New Roman" w:hAnsiTheme="majorHAnsi" w:cstheme="majorHAnsi"/>
          <w:color w:val="171717"/>
          <w:sz w:val="24"/>
          <w:szCs w:val="24"/>
        </w:rPr>
        <w:t>azure portal</w:t>
      </w:r>
      <w:r w:rsidR="00E969F4" w:rsidRPr="002D45AE">
        <w:rPr>
          <w:rFonts w:asciiTheme="majorHAnsi" w:eastAsia="Times New Roman" w:hAnsiTheme="majorHAnsi" w:cstheme="majorHAnsi"/>
          <w:color w:val="171717"/>
          <w:sz w:val="24"/>
          <w:szCs w:val="24"/>
        </w:rPr>
        <w:t xml:space="preserve"> </w:t>
      </w:r>
      <w:r w:rsidR="00983329" w:rsidRPr="002D45AE">
        <w:rPr>
          <w:rFonts w:asciiTheme="majorHAnsi" w:eastAsia="Times New Roman" w:hAnsiTheme="majorHAnsi" w:cstheme="majorHAnsi"/>
          <w:color w:val="171717"/>
          <w:sz w:val="24"/>
          <w:szCs w:val="24"/>
        </w:rPr>
        <w:t xml:space="preserve">which contains </w:t>
      </w:r>
      <w:r w:rsidR="00E969F4" w:rsidRPr="002D45AE">
        <w:rPr>
          <w:rFonts w:asciiTheme="majorHAnsi" w:eastAsia="Times New Roman" w:hAnsiTheme="majorHAnsi" w:cstheme="majorHAnsi"/>
          <w:color w:val="171717"/>
          <w:sz w:val="24"/>
          <w:szCs w:val="24"/>
        </w:rPr>
        <w:t xml:space="preserve">all resources for </w:t>
      </w:r>
      <w:r w:rsidR="000460B0" w:rsidRPr="002D45AE">
        <w:rPr>
          <w:rFonts w:asciiTheme="majorHAnsi" w:eastAsia="Times New Roman" w:hAnsiTheme="majorHAnsi" w:cstheme="majorHAnsi"/>
          <w:color w:val="171717"/>
          <w:sz w:val="24"/>
          <w:szCs w:val="24"/>
        </w:rPr>
        <w:t xml:space="preserve">a </w:t>
      </w:r>
      <w:r w:rsidR="00884709" w:rsidRPr="002D45AE">
        <w:rPr>
          <w:rFonts w:asciiTheme="majorHAnsi" w:eastAsia="Times New Roman" w:hAnsiTheme="majorHAnsi" w:cstheme="majorHAnsi"/>
          <w:color w:val="171717"/>
          <w:sz w:val="24"/>
          <w:szCs w:val="24"/>
        </w:rPr>
        <w:t>S</w:t>
      </w:r>
      <w:r w:rsidR="000460B0" w:rsidRPr="002D45AE">
        <w:rPr>
          <w:rFonts w:asciiTheme="majorHAnsi" w:eastAsia="Times New Roman" w:hAnsiTheme="majorHAnsi" w:cstheme="majorHAnsi"/>
          <w:color w:val="171717"/>
          <w:sz w:val="24"/>
          <w:szCs w:val="24"/>
        </w:rPr>
        <w:t>ynapse platform</w:t>
      </w:r>
      <w:r w:rsidR="006E6221" w:rsidRPr="002D45AE">
        <w:rPr>
          <w:rFonts w:asciiTheme="majorHAnsi" w:eastAsia="Times New Roman" w:hAnsiTheme="majorHAnsi" w:cstheme="majorHAnsi"/>
          <w:color w:val="171717"/>
          <w:sz w:val="24"/>
          <w:szCs w:val="24"/>
        </w:rPr>
        <w:t>.</w:t>
      </w:r>
    </w:p>
    <w:p w14:paraId="5F2F596F" w14:textId="6CB1D493" w:rsidR="009A0C30" w:rsidRPr="002D45AE" w:rsidRDefault="00E33877"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Synapse Studio</w:t>
      </w:r>
      <w:r w:rsidR="009A0C30" w:rsidRPr="002D45AE">
        <w:rPr>
          <w:rFonts w:asciiTheme="majorHAnsi" w:eastAsia="Times New Roman" w:hAnsiTheme="majorHAnsi" w:cstheme="majorHAnsi"/>
          <w:color w:val="171717"/>
          <w:sz w:val="24"/>
          <w:szCs w:val="24"/>
        </w:rPr>
        <w:t xml:space="preserve"> </w:t>
      </w:r>
      <w:r w:rsidR="00A93E72" w:rsidRPr="002D45AE">
        <w:rPr>
          <w:rFonts w:asciiTheme="majorHAnsi" w:eastAsia="Times New Roman" w:hAnsiTheme="majorHAnsi" w:cstheme="majorHAnsi"/>
          <w:color w:val="171717"/>
          <w:sz w:val="24"/>
          <w:szCs w:val="24"/>
        </w:rPr>
        <w:t>– this is a</w:t>
      </w:r>
      <w:r w:rsidR="00196277" w:rsidRPr="002D45AE">
        <w:rPr>
          <w:rFonts w:asciiTheme="majorHAnsi" w:eastAsia="Times New Roman" w:hAnsiTheme="majorHAnsi" w:cstheme="majorHAnsi"/>
          <w:color w:val="171717"/>
          <w:sz w:val="24"/>
          <w:szCs w:val="24"/>
        </w:rPr>
        <w:t xml:space="preserve"> development/managem</w:t>
      </w:r>
      <w:r w:rsidR="006E1F0B" w:rsidRPr="002D45AE">
        <w:rPr>
          <w:rFonts w:asciiTheme="majorHAnsi" w:eastAsia="Times New Roman" w:hAnsiTheme="majorHAnsi" w:cstheme="majorHAnsi"/>
          <w:color w:val="171717"/>
          <w:sz w:val="24"/>
          <w:szCs w:val="24"/>
        </w:rPr>
        <w:t>ent</w:t>
      </w:r>
      <w:r w:rsidR="00A93E72" w:rsidRPr="002D45AE">
        <w:rPr>
          <w:rFonts w:asciiTheme="majorHAnsi" w:eastAsia="Times New Roman" w:hAnsiTheme="majorHAnsi" w:cstheme="majorHAnsi"/>
          <w:color w:val="171717"/>
          <w:sz w:val="24"/>
          <w:szCs w:val="24"/>
        </w:rPr>
        <w:t xml:space="preserve"> </w:t>
      </w:r>
      <w:r w:rsidR="00196277" w:rsidRPr="002D45AE">
        <w:rPr>
          <w:rFonts w:asciiTheme="majorHAnsi" w:eastAsia="Times New Roman" w:hAnsiTheme="majorHAnsi" w:cstheme="majorHAnsi"/>
          <w:color w:val="171717"/>
          <w:sz w:val="24"/>
          <w:szCs w:val="24"/>
        </w:rPr>
        <w:t>tool</w:t>
      </w:r>
      <w:r w:rsidR="00A93E72" w:rsidRPr="002D45AE">
        <w:rPr>
          <w:rFonts w:asciiTheme="majorHAnsi" w:eastAsia="Times New Roman" w:hAnsiTheme="majorHAnsi" w:cstheme="majorHAnsi"/>
          <w:color w:val="171717"/>
          <w:sz w:val="24"/>
          <w:szCs w:val="24"/>
        </w:rPr>
        <w:t xml:space="preserve"> in the azure portal which allows </w:t>
      </w:r>
      <w:r w:rsidR="00ED471D" w:rsidRPr="002D45AE">
        <w:rPr>
          <w:rFonts w:asciiTheme="majorHAnsi" w:eastAsia="Times New Roman" w:hAnsiTheme="majorHAnsi" w:cstheme="majorHAnsi"/>
          <w:color w:val="171717"/>
          <w:sz w:val="24"/>
          <w:szCs w:val="24"/>
        </w:rPr>
        <w:t xml:space="preserve">working with </w:t>
      </w:r>
      <w:r w:rsidR="00E52E97" w:rsidRPr="002D45AE">
        <w:rPr>
          <w:rFonts w:asciiTheme="majorHAnsi" w:eastAsia="Times New Roman" w:hAnsiTheme="majorHAnsi" w:cstheme="majorHAnsi"/>
          <w:color w:val="171717"/>
          <w:sz w:val="24"/>
          <w:szCs w:val="24"/>
        </w:rPr>
        <w:t>most</w:t>
      </w:r>
      <w:r w:rsidR="00ED471D" w:rsidRPr="002D45AE">
        <w:rPr>
          <w:rFonts w:asciiTheme="majorHAnsi" w:eastAsia="Times New Roman" w:hAnsiTheme="majorHAnsi" w:cstheme="majorHAnsi"/>
          <w:color w:val="171717"/>
          <w:sz w:val="24"/>
          <w:szCs w:val="24"/>
        </w:rPr>
        <w:t xml:space="preserve"> features in the synapse platform.</w:t>
      </w:r>
    </w:p>
    <w:p w14:paraId="49145EB9" w14:textId="72CA9CEC" w:rsidR="00297D2B" w:rsidRPr="002D45AE" w:rsidRDefault="00297D2B"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b/>
          <w:bCs/>
          <w:color w:val="171717"/>
          <w:sz w:val="24"/>
          <w:szCs w:val="24"/>
        </w:rPr>
      </w:pPr>
      <w:r w:rsidRPr="002D45AE">
        <w:rPr>
          <w:rFonts w:asciiTheme="majorHAnsi" w:eastAsia="Times New Roman" w:hAnsiTheme="majorHAnsi" w:cstheme="majorHAnsi"/>
          <w:b/>
          <w:bCs/>
          <w:color w:val="171717"/>
          <w:sz w:val="24"/>
          <w:szCs w:val="24"/>
        </w:rPr>
        <w:t>Dedicated SQL Pool</w:t>
      </w:r>
      <w:r w:rsidR="00F964E1" w:rsidRPr="002D45AE">
        <w:rPr>
          <w:rFonts w:asciiTheme="majorHAnsi" w:eastAsia="Times New Roman" w:hAnsiTheme="majorHAnsi" w:cstheme="majorHAnsi"/>
          <w:b/>
          <w:bCs/>
          <w:color w:val="171717"/>
          <w:sz w:val="24"/>
          <w:szCs w:val="24"/>
        </w:rPr>
        <w:t xml:space="preserve"> – </w:t>
      </w:r>
      <w:r w:rsidR="00F964E1" w:rsidRPr="002D45AE">
        <w:rPr>
          <w:rFonts w:asciiTheme="majorHAnsi" w:eastAsia="Times New Roman" w:hAnsiTheme="majorHAnsi" w:cstheme="majorHAnsi"/>
          <w:color w:val="171717"/>
          <w:sz w:val="24"/>
          <w:szCs w:val="24"/>
        </w:rPr>
        <w:t>this is the azure data warehouse part of</w:t>
      </w:r>
      <w:r w:rsidR="00452505" w:rsidRPr="002D45AE">
        <w:rPr>
          <w:rFonts w:asciiTheme="majorHAnsi" w:eastAsia="Times New Roman" w:hAnsiTheme="majorHAnsi" w:cstheme="majorHAnsi"/>
          <w:color w:val="171717"/>
          <w:sz w:val="24"/>
          <w:szCs w:val="24"/>
        </w:rPr>
        <w:t xml:space="preserve"> </w:t>
      </w:r>
      <w:r w:rsidR="00494354" w:rsidRPr="002D45AE">
        <w:rPr>
          <w:rFonts w:asciiTheme="majorHAnsi" w:eastAsia="Times New Roman" w:hAnsiTheme="majorHAnsi" w:cstheme="majorHAnsi"/>
          <w:color w:val="171717"/>
          <w:sz w:val="24"/>
          <w:szCs w:val="24"/>
        </w:rPr>
        <w:t>S</w:t>
      </w:r>
      <w:r w:rsidR="00452505" w:rsidRPr="002D45AE">
        <w:rPr>
          <w:rFonts w:asciiTheme="majorHAnsi" w:eastAsia="Times New Roman" w:hAnsiTheme="majorHAnsi" w:cstheme="majorHAnsi"/>
          <w:color w:val="171717"/>
          <w:sz w:val="24"/>
          <w:szCs w:val="24"/>
        </w:rPr>
        <w:t>ynapse</w:t>
      </w:r>
      <w:r w:rsidR="006F49B0" w:rsidRPr="002D45AE">
        <w:rPr>
          <w:rFonts w:asciiTheme="majorHAnsi" w:eastAsia="Times New Roman" w:hAnsiTheme="majorHAnsi" w:cstheme="majorHAnsi"/>
          <w:color w:val="171717"/>
          <w:sz w:val="24"/>
          <w:szCs w:val="24"/>
        </w:rPr>
        <w:t>, which can vary from 1/</w:t>
      </w:r>
      <w:r w:rsidR="0065117F" w:rsidRPr="002D45AE">
        <w:rPr>
          <w:rFonts w:asciiTheme="majorHAnsi" w:eastAsia="Times New Roman" w:hAnsiTheme="majorHAnsi" w:cstheme="majorHAnsi"/>
          <w:color w:val="171717"/>
          <w:sz w:val="24"/>
          <w:szCs w:val="24"/>
        </w:rPr>
        <w:t>5</w:t>
      </w:r>
      <w:r w:rsidR="00C75860" w:rsidRPr="002D45AE">
        <w:rPr>
          <w:rFonts w:asciiTheme="majorHAnsi" w:eastAsia="Times New Roman" w:hAnsiTheme="majorHAnsi" w:cstheme="majorHAnsi"/>
          <w:color w:val="171717"/>
          <w:sz w:val="24"/>
          <w:szCs w:val="24"/>
          <w:vertAlign w:val="superscript"/>
        </w:rPr>
        <w:t>th</w:t>
      </w:r>
      <w:r w:rsidR="000141DD" w:rsidRPr="002D45AE">
        <w:rPr>
          <w:rFonts w:asciiTheme="majorHAnsi" w:eastAsia="Times New Roman" w:hAnsiTheme="majorHAnsi" w:cstheme="majorHAnsi"/>
          <w:color w:val="171717"/>
          <w:sz w:val="24"/>
          <w:szCs w:val="24"/>
        </w:rPr>
        <w:t xml:space="preserve"> of a node</w:t>
      </w:r>
      <w:r w:rsidR="006F49B0" w:rsidRPr="002D45AE">
        <w:rPr>
          <w:rFonts w:asciiTheme="majorHAnsi" w:eastAsia="Times New Roman" w:hAnsiTheme="majorHAnsi" w:cstheme="majorHAnsi"/>
          <w:color w:val="171717"/>
          <w:sz w:val="24"/>
          <w:szCs w:val="24"/>
        </w:rPr>
        <w:t xml:space="preserve"> to 61 nodes,</w:t>
      </w:r>
      <w:r w:rsidR="00B13D9F" w:rsidRPr="002D45AE">
        <w:rPr>
          <w:rFonts w:asciiTheme="majorHAnsi" w:eastAsia="Times New Roman" w:hAnsiTheme="majorHAnsi" w:cstheme="majorHAnsi"/>
          <w:color w:val="171717"/>
          <w:sz w:val="24"/>
          <w:szCs w:val="24"/>
        </w:rPr>
        <w:t xml:space="preserve"> runs the distributed SQL engine, and store</w:t>
      </w:r>
      <w:r w:rsidR="00CC18B2">
        <w:rPr>
          <w:rFonts w:asciiTheme="majorHAnsi" w:eastAsia="Times New Roman" w:hAnsiTheme="majorHAnsi" w:cstheme="majorHAnsi"/>
          <w:color w:val="171717"/>
          <w:sz w:val="24"/>
          <w:szCs w:val="24"/>
        </w:rPr>
        <w:t>s</w:t>
      </w:r>
      <w:r w:rsidR="00B13D9F" w:rsidRPr="002D45AE">
        <w:rPr>
          <w:rFonts w:asciiTheme="majorHAnsi" w:eastAsia="Times New Roman" w:hAnsiTheme="majorHAnsi" w:cstheme="majorHAnsi"/>
          <w:color w:val="171717"/>
          <w:sz w:val="24"/>
          <w:szCs w:val="24"/>
        </w:rPr>
        <w:t xml:space="preserve"> data internally for best performance.</w:t>
      </w:r>
    </w:p>
    <w:p w14:paraId="2D7FA2F0" w14:textId="7250E193" w:rsidR="002A0770" w:rsidRPr="002D45AE" w:rsidRDefault="002A0770"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Data Lake</w:t>
      </w:r>
      <w:r w:rsidR="00E33877" w:rsidRPr="002D45AE">
        <w:rPr>
          <w:rFonts w:asciiTheme="majorHAnsi" w:eastAsia="Times New Roman" w:hAnsiTheme="majorHAnsi" w:cstheme="majorHAnsi"/>
          <w:b/>
          <w:bCs/>
          <w:color w:val="171717"/>
          <w:sz w:val="24"/>
          <w:szCs w:val="24"/>
        </w:rPr>
        <w:t xml:space="preserve"> </w:t>
      </w:r>
      <w:r w:rsidR="00116588" w:rsidRPr="002D45AE">
        <w:rPr>
          <w:rFonts w:asciiTheme="majorHAnsi" w:eastAsia="Times New Roman" w:hAnsiTheme="majorHAnsi" w:cstheme="majorHAnsi"/>
          <w:b/>
          <w:bCs/>
          <w:color w:val="171717"/>
          <w:sz w:val="24"/>
          <w:szCs w:val="24"/>
        </w:rPr>
        <w:t>Gen2</w:t>
      </w:r>
      <w:r w:rsidR="00446FAB" w:rsidRPr="002D45AE">
        <w:rPr>
          <w:rFonts w:asciiTheme="majorHAnsi" w:eastAsia="Times New Roman" w:hAnsiTheme="majorHAnsi" w:cstheme="majorHAnsi"/>
          <w:color w:val="171717"/>
          <w:sz w:val="24"/>
          <w:szCs w:val="24"/>
        </w:rPr>
        <w:t xml:space="preserve"> </w:t>
      </w:r>
      <w:r w:rsidR="008F20DB" w:rsidRPr="002D45AE">
        <w:rPr>
          <w:rFonts w:asciiTheme="majorHAnsi" w:eastAsia="Times New Roman" w:hAnsiTheme="majorHAnsi" w:cstheme="majorHAnsi"/>
          <w:color w:val="171717"/>
          <w:sz w:val="24"/>
          <w:szCs w:val="24"/>
        </w:rPr>
        <w:t xml:space="preserve">– this is where data may be stored </w:t>
      </w:r>
      <w:r w:rsidR="00C42D68" w:rsidRPr="002D45AE">
        <w:rPr>
          <w:rFonts w:asciiTheme="majorHAnsi" w:eastAsia="Times New Roman" w:hAnsiTheme="majorHAnsi" w:cstheme="majorHAnsi"/>
          <w:color w:val="171717"/>
          <w:sz w:val="24"/>
          <w:szCs w:val="24"/>
        </w:rPr>
        <w:t>before loading</w:t>
      </w:r>
      <w:r w:rsidR="000141DD" w:rsidRPr="002D45AE">
        <w:rPr>
          <w:rFonts w:asciiTheme="majorHAnsi" w:eastAsia="Times New Roman" w:hAnsiTheme="majorHAnsi" w:cstheme="majorHAnsi"/>
          <w:color w:val="171717"/>
          <w:sz w:val="24"/>
          <w:szCs w:val="24"/>
        </w:rPr>
        <w:t>,</w:t>
      </w:r>
      <w:r w:rsidR="00C42D68" w:rsidRPr="002D45AE">
        <w:rPr>
          <w:rFonts w:asciiTheme="majorHAnsi" w:eastAsia="Times New Roman" w:hAnsiTheme="majorHAnsi" w:cstheme="majorHAnsi"/>
          <w:color w:val="171717"/>
          <w:sz w:val="24"/>
          <w:szCs w:val="24"/>
        </w:rPr>
        <w:t xml:space="preserve"> or in the form or external tables.</w:t>
      </w:r>
    </w:p>
    <w:p w14:paraId="492C509D" w14:textId="466E0D32" w:rsidR="00C42D68" w:rsidRPr="002D45AE" w:rsidRDefault="00C42D68" w:rsidP="002C6F80">
      <w:pPr>
        <w:pStyle w:val="ListParagraph"/>
        <w:numPr>
          <w:ilvl w:val="0"/>
          <w:numId w:val="1"/>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Serverless SQL Pool</w:t>
      </w:r>
      <w:r w:rsidRPr="002D45AE">
        <w:rPr>
          <w:rFonts w:asciiTheme="majorHAnsi" w:eastAsia="Times New Roman" w:hAnsiTheme="majorHAnsi" w:cstheme="majorHAnsi"/>
          <w:color w:val="171717"/>
          <w:sz w:val="24"/>
          <w:szCs w:val="24"/>
        </w:rPr>
        <w:t xml:space="preserve"> – this is </w:t>
      </w:r>
      <w:r w:rsidR="00986DDE" w:rsidRPr="002D45AE">
        <w:rPr>
          <w:rFonts w:asciiTheme="majorHAnsi" w:eastAsia="Times New Roman" w:hAnsiTheme="majorHAnsi" w:cstheme="majorHAnsi"/>
          <w:color w:val="171717"/>
          <w:sz w:val="24"/>
          <w:szCs w:val="24"/>
        </w:rPr>
        <w:t>like</w:t>
      </w:r>
      <w:r w:rsidRPr="002D45AE">
        <w:rPr>
          <w:rFonts w:asciiTheme="majorHAnsi" w:eastAsia="Times New Roman" w:hAnsiTheme="majorHAnsi" w:cstheme="majorHAnsi"/>
          <w:color w:val="171717"/>
          <w:sz w:val="24"/>
          <w:szCs w:val="24"/>
        </w:rPr>
        <w:t xml:space="preserve"> SQL pool, but can access only data from </w:t>
      </w:r>
      <w:r w:rsidR="00986DDE" w:rsidRPr="002D45AE">
        <w:rPr>
          <w:rFonts w:asciiTheme="majorHAnsi" w:eastAsia="Times New Roman" w:hAnsiTheme="majorHAnsi" w:cstheme="majorHAnsi"/>
          <w:color w:val="171717"/>
          <w:sz w:val="24"/>
          <w:szCs w:val="24"/>
        </w:rPr>
        <w:t>the lake</w:t>
      </w:r>
      <w:r w:rsidR="00F8210F" w:rsidRPr="002D45AE">
        <w:rPr>
          <w:rFonts w:asciiTheme="majorHAnsi" w:eastAsia="Times New Roman" w:hAnsiTheme="majorHAnsi" w:cstheme="majorHAnsi"/>
          <w:color w:val="171717"/>
          <w:sz w:val="24"/>
          <w:szCs w:val="24"/>
        </w:rPr>
        <w:t xml:space="preserve">, and is intended for </w:t>
      </w:r>
      <w:r w:rsidR="00577F3F" w:rsidRPr="002D45AE">
        <w:rPr>
          <w:rFonts w:asciiTheme="majorHAnsi" w:eastAsia="Times New Roman" w:hAnsiTheme="majorHAnsi" w:cstheme="majorHAnsi"/>
          <w:color w:val="171717"/>
          <w:sz w:val="24"/>
          <w:szCs w:val="24"/>
        </w:rPr>
        <w:t>exploratory</w:t>
      </w:r>
      <w:r w:rsidR="00F8210F" w:rsidRPr="002D45AE">
        <w:rPr>
          <w:rFonts w:asciiTheme="majorHAnsi" w:eastAsia="Times New Roman" w:hAnsiTheme="majorHAnsi" w:cstheme="majorHAnsi"/>
          <w:color w:val="171717"/>
          <w:sz w:val="24"/>
          <w:szCs w:val="24"/>
        </w:rPr>
        <w:t xml:space="preserve"> or bursty workloads.</w:t>
      </w:r>
    </w:p>
    <w:p w14:paraId="1F71C79F" w14:textId="7CD68181" w:rsidR="0088675E" w:rsidRPr="002D45AE" w:rsidRDefault="00297D2B"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Spark Cluster</w:t>
      </w:r>
      <w:r w:rsidR="00986DDE" w:rsidRPr="002D45AE">
        <w:rPr>
          <w:rFonts w:asciiTheme="majorHAnsi" w:eastAsia="Times New Roman" w:hAnsiTheme="majorHAnsi" w:cstheme="majorHAnsi"/>
          <w:b/>
          <w:bCs/>
          <w:color w:val="171717"/>
          <w:sz w:val="24"/>
          <w:szCs w:val="24"/>
        </w:rPr>
        <w:t xml:space="preserve"> </w:t>
      </w:r>
      <w:r w:rsidR="00103DF9" w:rsidRPr="002D45AE">
        <w:rPr>
          <w:rFonts w:asciiTheme="majorHAnsi" w:eastAsia="Times New Roman" w:hAnsiTheme="majorHAnsi" w:cstheme="majorHAnsi"/>
          <w:color w:val="171717"/>
          <w:sz w:val="24"/>
          <w:szCs w:val="24"/>
        </w:rPr>
        <w:t>–</w:t>
      </w:r>
      <w:r w:rsidR="00986DDE" w:rsidRPr="002D45AE">
        <w:rPr>
          <w:rFonts w:asciiTheme="majorHAnsi" w:eastAsia="Times New Roman" w:hAnsiTheme="majorHAnsi" w:cstheme="majorHAnsi"/>
          <w:color w:val="171717"/>
          <w:sz w:val="24"/>
          <w:szCs w:val="24"/>
        </w:rPr>
        <w:t xml:space="preserve"> </w:t>
      </w:r>
      <w:r w:rsidR="00103DF9" w:rsidRPr="002D45AE">
        <w:rPr>
          <w:rFonts w:asciiTheme="majorHAnsi" w:eastAsia="Times New Roman" w:hAnsiTheme="majorHAnsi" w:cstheme="majorHAnsi"/>
          <w:color w:val="171717"/>
          <w:sz w:val="24"/>
          <w:szCs w:val="24"/>
        </w:rPr>
        <w:t xml:space="preserve">this </w:t>
      </w:r>
      <w:r w:rsidR="00131F16" w:rsidRPr="002D45AE">
        <w:rPr>
          <w:rFonts w:asciiTheme="majorHAnsi" w:eastAsia="Times New Roman" w:hAnsiTheme="majorHAnsi" w:cstheme="majorHAnsi"/>
          <w:color w:val="171717"/>
          <w:sz w:val="24"/>
          <w:szCs w:val="24"/>
        </w:rPr>
        <w:t>can run</w:t>
      </w:r>
      <w:r w:rsidR="00103DF9" w:rsidRPr="002D45AE">
        <w:rPr>
          <w:rFonts w:asciiTheme="majorHAnsi" w:eastAsia="Times New Roman" w:hAnsiTheme="majorHAnsi" w:cstheme="majorHAnsi"/>
          <w:color w:val="171717"/>
          <w:sz w:val="24"/>
          <w:szCs w:val="24"/>
        </w:rPr>
        <w:t xml:space="preserve"> </w:t>
      </w:r>
      <w:r w:rsidR="00131F16" w:rsidRPr="002D45AE">
        <w:rPr>
          <w:rFonts w:asciiTheme="majorHAnsi" w:eastAsia="Times New Roman" w:hAnsiTheme="majorHAnsi" w:cstheme="majorHAnsi"/>
          <w:color w:val="171717"/>
          <w:sz w:val="24"/>
          <w:szCs w:val="24"/>
        </w:rPr>
        <w:t>SPARK jobs</w:t>
      </w:r>
      <w:r w:rsidR="00C25D36" w:rsidRPr="002D45AE">
        <w:rPr>
          <w:rFonts w:asciiTheme="majorHAnsi" w:eastAsia="Times New Roman" w:hAnsiTheme="majorHAnsi" w:cstheme="majorHAnsi"/>
          <w:color w:val="171717"/>
          <w:sz w:val="24"/>
          <w:szCs w:val="24"/>
        </w:rPr>
        <w:t xml:space="preserve"> and</w:t>
      </w:r>
      <w:r w:rsidR="00131F16" w:rsidRPr="002D45AE">
        <w:rPr>
          <w:rFonts w:asciiTheme="majorHAnsi" w:eastAsia="Times New Roman" w:hAnsiTheme="majorHAnsi" w:cstheme="majorHAnsi"/>
          <w:color w:val="171717"/>
          <w:sz w:val="24"/>
          <w:szCs w:val="24"/>
        </w:rPr>
        <w:t xml:space="preserve"> Jupiter notebooks</w:t>
      </w:r>
      <w:r w:rsidR="00C25D36" w:rsidRPr="002D45AE">
        <w:rPr>
          <w:rFonts w:asciiTheme="majorHAnsi" w:eastAsia="Times New Roman" w:hAnsiTheme="majorHAnsi" w:cstheme="majorHAnsi"/>
          <w:color w:val="171717"/>
          <w:sz w:val="24"/>
          <w:szCs w:val="24"/>
        </w:rPr>
        <w:t>. It can</w:t>
      </w:r>
      <w:r w:rsidR="00131F16" w:rsidRPr="002D45AE">
        <w:rPr>
          <w:rFonts w:asciiTheme="majorHAnsi" w:eastAsia="Times New Roman" w:hAnsiTheme="majorHAnsi" w:cstheme="majorHAnsi"/>
          <w:color w:val="171717"/>
          <w:sz w:val="24"/>
          <w:szCs w:val="24"/>
        </w:rPr>
        <w:t xml:space="preserve"> </w:t>
      </w:r>
      <w:r w:rsidR="00C12084" w:rsidRPr="002D45AE">
        <w:rPr>
          <w:rFonts w:asciiTheme="majorHAnsi" w:eastAsia="Times New Roman" w:hAnsiTheme="majorHAnsi" w:cstheme="majorHAnsi"/>
          <w:color w:val="171717"/>
          <w:sz w:val="24"/>
          <w:szCs w:val="24"/>
        </w:rPr>
        <w:t xml:space="preserve">auto scale and auto terminate. </w:t>
      </w:r>
      <w:r w:rsidR="00C25D36" w:rsidRPr="002D45AE">
        <w:rPr>
          <w:rFonts w:asciiTheme="majorHAnsi" w:eastAsia="Times New Roman" w:hAnsiTheme="majorHAnsi" w:cstheme="majorHAnsi"/>
          <w:color w:val="171717"/>
          <w:sz w:val="24"/>
          <w:szCs w:val="24"/>
        </w:rPr>
        <w:t>It</w:t>
      </w:r>
      <w:r w:rsidR="00C12084" w:rsidRPr="002D45AE">
        <w:rPr>
          <w:rFonts w:asciiTheme="majorHAnsi" w:eastAsia="Times New Roman" w:hAnsiTheme="majorHAnsi" w:cstheme="majorHAnsi"/>
          <w:color w:val="171717"/>
          <w:sz w:val="24"/>
          <w:szCs w:val="24"/>
        </w:rPr>
        <w:t xml:space="preserve"> can access data in the lake directly and data in a dedicated pool indirectly</w:t>
      </w:r>
      <w:r w:rsidR="00822E09" w:rsidRPr="002D45AE">
        <w:rPr>
          <w:rFonts w:asciiTheme="majorHAnsi" w:eastAsia="Times New Roman" w:hAnsiTheme="majorHAnsi" w:cstheme="majorHAnsi"/>
          <w:color w:val="171717"/>
          <w:sz w:val="24"/>
          <w:szCs w:val="24"/>
        </w:rPr>
        <w:t xml:space="preserve"> (meaning it </w:t>
      </w:r>
      <w:r w:rsidR="004535D6" w:rsidRPr="002D45AE">
        <w:rPr>
          <w:rFonts w:asciiTheme="majorHAnsi" w:eastAsia="Times New Roman" w:hAnsiTheme="majorHAnsi" w:cstheme="majorHAnsi"/>
          <w:color w:val="171717"/>
          <w:sz w:val="24"/>
          <w:szCs w:val="24"/>
        </w:rPr>
        <w:t>must</w:t>
      </w:r>
      <w:r w:rsidR="00822E09" w:rsidRPr="002D45AE">
        <w:rPr>
          <w:rFonts w:asciiTheme="majorHAnsi" w:eastAsia="Times New Roman" w:hAnsiTheme="majorHAnsi" w:cstheme="majorHAnsi"/>
          <w:color w:val="171717"/>
          <w:sz w:val="24"/>
          <w:szCs w:val="24"/>
        </w:rPr>
        <w:t xml:space="preserve"> go through the dedicated pool engine)</w:t>
      </w:r>
      <w:r w:rsidR="00C12084" w:rsidRPr="002D45AE">
        <w:rPr>
          <w:rFonts w:asciiTheme="majorHAnsi" w:eastAsia="Times New Roman" w:hAnsiTheme="majorHAnsi" w:cstheme="majorHAnsi"/>
          <w:color w:val="171717"/>
          <w:sz w:val="24"/>
          <w:szCs w:val="24"/>
        </w:rPr>
        <w:t>.</w:t>
      </w:r>
    </w:p>
    <w:p w14:paraId="79900DC2" w14:textId="490E71DE" w:rsidR="00E2083F" w:rsidRPr="002D45AE" w:rsidRDefault="00861D37"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Pipelines</w:t>
      </w:r>
      <w:r w:rsidR="00487D71"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w:t>
      </w:r>
      <w:r w:rsidR="00322E14" w:rsidRPr="002D45AE">
        <w:rPr>
          <w:rFonts w:asciiTheme="majorHAnsi" w:eastAsia="Times New Roman" w:hAnsiTheme="majorHAnsi" w:cstheme="majorHAnsi"/>
          <w:color w:val="171717"/>
          <w:sz w:val="24"/>
          <w:szCs w:val="24"/>
        </w:rPr>
        <w:t xml:space="preserve"> </w:t>
      </w:r>
      <w:r w:rsidR="0088675E" w:rsidRPr="002D45AE">
        <w:rPr>
          <w:rFonts w:asciiTheme="majorHAnsi" w:eastAsia="Times New Roman" w:hAnsiTheme="majorHAnsi" w:cstheme="majorHAnsi"/>
          <w:color w:val="171717"/>
          <w:sz w:val="24"/>
          <w:szCs w:val="24"/>
        </w:rPr>
        <w:t>Allow creating</w:t>
      </w:r>
      <w:r w:rsidR="00662FF2" w:rsidRPr="002D45AE">
        <w:rPr>
          <w:rFonts w:asciiTheme="majorHAnsi" w:eastAsia="Times New Roman" w:hAnsiTheme="majorHAnsi" w:cstheme="majorHAnsi"/>
          <w:color w:val="171717"/>
          <w:sz w:val="24"/>
          <w:szCs w:val="24"/>
        </w:rPr>
        <w:t xml:space="preserve">, </w:t>
      </w:r>
      <w:r w:rsidR="007040A6" w:rsidRPr="002D45AE">
        <w:rPr>
          <w:rFonts w:asciiTheme="majorHAnsi" w:eastAsia="Times New Roman" w:hAnsiTheme="majorHAnsi" w:cstheme="majorHAnsi"/>
          <w:color w:val="171717"/>
          <w:sz w:val="24"/>
          <w:szCs w:val="24"/>
        </w:rPr>
        <w:t>running,</w:t>
      </w:r>
      <w:r w:rsidR="00662FF2" w:rsidRPr="002D45AE">
        <w:rPr>
          <w:rFonts w:asciiTheme="majorHAnsi" w:eastAsia="Times New Roman" w:hAnsiTheme="majorHAnsi" w:cstheme="majorHAnsi"/>
          <w:color w:val="171717"/>
          <w:sz w:val="24"/>
          <w:szCs w:val="24"/>
        </w:rPr>
        <w:t xml:space="preserve"> and monitoring </w:t>
      </w:r>
      <w:r w:rsidRPr="002D45AE">
        <w:rPr>
          <w:rFonts w:asciiTheme="majorHAnsi" w:eastAsia="Times New Roman" w:hAnsiTheme="majorHAnsi" w:cstheme="majorHAnsi"/>
          <w:color w:val="171717"/>
          <w:sz w:val="24"/>
          <w:szCs w:val="24"/>
        </w:rPr>
        <w:t xml:space="preserve">azure data factory </w:t>
      </w:r>
      <w:r w:rsidR="00662FF2" w:rsidRPr="002D45AE">
        <w:rPr>
          <w:rFonts w:asciiTheme="majorHAnsi" w:eastAsia="Times New Roman" w:hAnsiTheme="majorHAnsi" w:cstheme="majorHAnsi"/>
          <w:color w:val="171717"/>
          <w:sz w:val="24"/>
          <w:szCs w:val="24"/>
        </w:rPr>
        <w:t>p</w:t>
      </w:r>
      <w:r w:rsidR="00322E14" w:rsidRPr="002D45AE">
        <w:rPr>
          <w:rFonts w:asciiTheme="majorHAnsi" w:eastAsia="Times New Roman" w:hAnsiTheme="majorHAnsi" w:cstheme="majorHAnsi"/>
          <w:color w:val="171717"/>
          <w:sz w:val="24"/>
          <w:szCs w:val="24"/>
        </w:rPr>
        <w:t xml:space="preserve">ipelines </w:t>
      </w:r>
      <w:r w:rsidR="00487D71" w:rsidRPr="002D45AE">
        <w:rPr>
          <w:rFonts w:asciiTheme="majorHAnsi" w:eastAsia="Times New Roman" w:hAnsiTheme="majorHAnsi" w:cstheme="majorHAnsi"/>
          <w:color w:val="171717"/>
          <w:sz w:val="24"/>
          <w:szCs w:val="24"/>
        </w:rPr>
        <w:t xml:space="preserve">to </w:t>
      </w:r>
      <w:r w:rsidR="004E2A3F" w:rsidRPr="002D45AE">
        <w:rPr>
          <w:rFonts w:asciiTheme="majorHAnsi" w:eastAsia="Times New Roman" w:hAnsiTheme="majorHAnsi" w:cstheme="majorHAnsi"/>
          <w:color w:val="171717"/>
          <w:sz w:val="24"/>
          <w:szCs w:val="24"/>
        </w:rPr>
        <w:t>import</w:t>
      </w:r>
      <w:r w:rsidR="00487D71" w:rsidRPr="002D45AE">
        <w:rPr>
          <w:rFonts w:asciiTheme="majorHAnsi" w:eastAsia="Times New Roman" w:hAnsiTheme="majorHAnsi" w:cstheme="majorHAnsi"/>
          <w:color w:val="171717"/>
          <w:sz w:val="24"/>
          <w:szCs w:val="24"/>
        </w:rPr>
        <w:t xml:space="preserve"> and export data.</w:t>
      </w:r>
    </w:p>
    <w:p w14:paraId="76362361" w14:textId="4A2D65B1" w:rsidR="00ED7AC4" w:rsidRPr="002D45AE" w:rsidRDefault="00ED7AC4" w:rsidP="002C6F80">
      <w:pPr>
        <w:pStyle w:val="ListParagraph"/>
        <w:numPr>
          <w:ilvl w:val="0"/>
          <w:numId w:val="2"/>
        </w:num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b/>
          <w:bCs/>
          <w:color w:val="171717"/>
          <w:sz w:val="24"/>
          <w:szCs w:val="24"/>
        </w:rPr>
        <w:t xml:space="preserve">Mapping Data Flows </w:t>
      </w:r>
      <w:r w:rsidR="00EA0D4E" w:rsidRPr="002D45AE">
        <w:rPr>
          <w:rFonts w:asciiTheme="majorHAnsi" w:eastAsia="Times New Roman" w:hAnsiTheme="majorHAnsi" w:cstheme="majorHAnsi"/>
          <w:color w:val="171717"/>
          <w:sz w:val="24"/>
          <w:szCs w:val="24"/>
        </w:rPr>
        <w:t>–</w:t>
      </w:r>
      <w:r w:rsidRPr="002D45AE">
        <w:rPr>
          <w:rFonts w:asciiTheme="majorHAnsi" w:eastAsia="Times New Roman" w:hAnsiTheme="majorHAnsi" w:cstheme="majorHAnsi"/>
          <w:color w:val="171717"/>
          <w:sz w:val="24"/>
          <w:szCs w:val="24"/>
        </w:rPr>
        <w:t xml:space="preserve"> </w:t>
      </w:r>
      <w:r w:rsidR="00EA0D4E" w:rsidRPr="002D45AE">
        <w:rPr>
          <w:rFonts w:asciiTheme="majorHAnsi" w:eastAsia="Times New Roman" w:hAnsiTheme="majorHAnsi" w:cstheme="majorHAnsi"/>
          <w:color w:val="171717"/>
          <w:sz w:val="24"/>
          <w:szCs w:val="24"/>
        </w:rPr>
        <w:t xml:space="preserve">Allow </w:t>
      </w:r>
      <w:r w:rsidR="00325669" w:rsidRPr="002D45AE">
        <w:rPr>
          <w:rFonts w:asciiTheme="majorHAnsi" w:eastAsia="Times New Roman" w:hAnsiTheme="majorHAnsi" w:cstheme="majorHAnsi"/>
          <w:color w:val="171717"/>
          <w:sz w:val="24"/>
          <w:szCs w:val="24"/>
        </w:rPr>
        <w:t xml:space="preserve">developing pipelines </w:t>
      </w:r>
      <w:r w:rsidR="00A65381" w:rsidRPr="002D45AE">
        <w:rPr>
          <w:rFonts w:asciiTheme="majorHAnsi" w:eastAsia="Times New Roman" w:hAnsiTheme="majorHAnsi" w:cstheme="majorHAnsi"/>
          <w:color w:val="171717"/>
          <w:sz w:val="24"/>
          <w:szCs w:val="24"/>
        </w:rPr>
        <w:t xml:space="preserve">that use scale out Spark clusters. </w:t>
      </w:r>
    </w:p>
    <w:p w14:paraId="440A1308" w14:textId="5A068B83"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F3E4301" wp14:editId="25EF0983">
            <wp:extent cx="3162300" cy="3021078"/>
            <wp:effectExtent l="0" t="0" r="0" b="8255"/>
            <wp:docPr id="4" name="Picture 4" descr="When to use Azure Synapse Analytics &amp;amp; Azure Data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en to use Azure Synapse Analytics &amp;amp; Azure Databrick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3389" cy="3050779"/>
                    </a:xfrm>
                    <a:prstGeom prst="rect">
                      <a:avLst/>
                    </a:prstGeom>
                    <a:noFill/>
                    <a:ln>
                      <a:noFill/>
                    </a:ln>
                  </pic:spPr>
                </pic:pic>
              </a:graphicData>
            </a:graphic>
          </wp:inline>
        </w:drawing>
      </w:r>
    </w:p>
    <w:p w14:paraId="31A42240" w14:textId="62437391" w:rsidR="00747A6C" w:rsidRPr="002D45AE" w:rsidRDefault="00FA14C0"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Connected Services:</w:t>
      </w:r>
      <w:r w:rsidR="00474F03">
        <w:rPr>
          <w:rFonts w:asciiTheme="majorHAnsi" w:eastAsia="Times New Roman" w:hAnsiTheme="majorHAnsi" w:cstheme="majorHAnsi"/>
          <w:color w:val="171717"/>
          <w:sz w:val="24"/>
          <w:szCs w:val="24"/>
        </w:rPr>
        <w:br/>
      </w:r>
      <w:r w:rsidR="00747A6C" w:rsidRPr="002D45AE">
        <w:rPr>
          <w:rFonts w:asciiTheme="majorHAnsi" w:hAnsiTheme="majorHAnsi" w:cstheme="majorHAnsi"/>
          <w:noProof/>
        </w:rPr>
        <w:drawing>
          <wp:inline distT="0" distB="0" distL="0" distR="0" wp14:anchorId="467BDC6A" wp14:editId="3470871F">
            <wp:extent cx="5221704" cy="2755900"/>
            <wp:effectExtent l="0" t="0" r="0" b="6350"/>
            <wp:docPr id="40"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with medium confidence"/>
                    <pic:cNvPicPr/>
                  </pic:nvPicPr>
                  <pic:blipFill>
                    <a:blip r:embed="rId13"/>
                    <a:stretch>
                      <a:fillRect/>
                    </a:stretch>
                  </pic:blipFill>
                  <pic:spPr>
                    <a:xfrm>
                      <a:off x="0" y="0"/>
                      <a:ext cx="5243138" cy="2767213"/>
                    </a:xfrm>
                    <a:prstGeom prst="rect">
                      <a:avLst/>
                    </a:prstGeom>
                  </pic:spPr>
                </pic:pic>
              </a:graphicData>
            </a:graphic>
          </wp:inline>
        </w:drawing>
      </w:r>
    </w:p>
    <w:p w14:paraId="2E5876C7" w14:textId="12D184AA" w:rsidR="00747A6C" w:rsidRPr="002D45AE"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Keep in mind that each service is billed separately, serverless resources are charged by the time used. Storage is charged by TBs. Cool and archive storage tiers also charge for reads.</w:t>
      </w:r>
    </w:p>
    <w:p w14:paraId="3411E530" w14:textId="28493D44" w:rsidR="00747A6C" w:rsidRPr="002D45AE" w:rsidRDefault="00747A6C" w:rsidP="001478E1">
      <w:pPr>
        <w:spacing w:line="259"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Studio </w:t>
      </w:r>
      <w:r w:rsidR="00FA14C0" w:rsidRPr="002D45AE">
        <w:rPr>
          <w:rFonts w:asciiTheme="majorHAnsi" w:eastAsia="Times New Roman" w:hAnsiTheme="majorHAnsi" w:cstheme="majorHAnsi"/>
          <w:color w:val="171717"/>
          <w:sz w:val="24"/>
          <w:szCs w:val="24"/>
        </w:rPr>
        <w:t xml:space="preserve">is free and </w:t>
      </w:r>
      <w:r w:rsidRPr="002D45AE">
        <w:rPr>
          <w:rFonts w:asciiTheme="majorHAnsi" w:eastAsia="Times New Roman" w:hAnsiTheme="majorHAnsi" w:cstheme="majorHAnsi"/>
          <w:color w:val="171717"/>
          <w:sz w:val="24"/>
          <w:szCs w:val="24"/>
        </w:rPr>
        <w:t>provide</w:t>
      </w:r>
      <w:r w:rsidR="00FA14C0" w:rsidRPr="002D45AE">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a unified platform experience:</w:t>
      </w:r>
    </w:p>
    <w:p w14:paraId="2C98AC6E" w14:textId="573520A6" w:rsidR="00747A6C" w:rsidRDefault="00747A6C" w:rsidP="00747A6C">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111FE039" wp14:editId="1CF62346">
            <wp:extent cx="4493716" cy="1917510"/>
            <wp:effectExtent l="0" t="0" r="2540" b="6985"/>
            <wp:docPr id="5" name="Picture 5" descr="Synapse Unifi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napse Unified Platfor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26840" cy="1931644"/>
                    </a:xfrm>
                    <a:prstGeom prst="rect">
                      <a:avLst/>
                    </a:prstGeom>
                    <a:noFill/>
                    <a:ln>
                      <a:noFill/>
                    </a:ln>
                  </pic:spPr>
                </pic:pic>
              </a:graphicData>
            </a:graphic>
          </wp:inline>
        </w:drawing>
      </w:r>
    </w:p>
    <w:p w14:paraId="4DF43014" w14:textId="1FAD0ECF" w:rsidR="00EA015E" w:rsidRDefault="00EA015E" w:rsidP="001478E1">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EA015E">
        <w:rPr>
          <w:rFonts w:asciiTheme="majorHAnsi" w:eastAsia="Times New Roman" w:hAnsiTheme="majorHAnsi" w:cstheme="majorHAnsi"/>
          <w:noProof/>
          <w:color w:val="171717"/>
          <w:sz w:val="24"/>
          <w:szCs w:val="24"/>
        </w:rPr>
        <w:drawing>
          <wp:inline distT="0" distB="0" distL="0" distR="0" wp14:anchorId="35F94580" wp14:editId="11CB88EB">
            <wp:extent cx="6441831" cy="4509970"/>
            <wp:effectExtent l="0" t="0" r="0" b="508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5"/>
                    <a:stretch>
                      <a:fillRect/>
                    </a:stretch>
                  </pic:blipFill>
                  <pic:spPr>
                    <a:xfrm>
                      <a:off x="0" y="0"/>
                      <a:ext cx="6449790" cy="4515542"/>
                    </a:xfrm>
                    <a:prstGeom prst="rect">
                      <a:avLst/>
                    </a:prstGeom>
                  </pic:spPr>
                </pic:pic>
              </a:graphicData>
            </a:graphic>
          </wp:inline>
        </w:drawing>
      </w:r>
    </w:p>
    <w:p w14:paraId="28D0235A" w14:textId="48505C5D" w:rsidR="00747A6C" w:rsidRPr="002D45AE" w:rsidRDefault="00747A6C" w:rsidP="00747A6C">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Dedicated pools are fixed (until scaled), Serverless pools allow auto scaling dynamically.</w:t>
      </w:r>
    </w:p>
    <w:p w14:paraId="182F2B98" w14:textId="4D1DEE38" w:rsidR="00EA015E" w:rsidRDefault="006D37E7" w:rsidP="00747A6C">
      <w:r w:rsidRPr="002D45AE">
        <w:rPr>
          <w:rFonts w:asciiTheme="majorHAnsi" w:hAnsiTheme="majorHAnsi" w:cstheme="majorHAnsi"/>
          <w:noProof/>
        </w:rPr>
        <w:lastRenderedPageBreak/>
        <w:drawing>
          <wp:inline distT="0" distB="0" distL="0" distR="0" wp14:anchorId="168FF66F" wp14:editId="685CE2D9">
            <wp:extent cx="5556031" cy="2490716"/>
            <wp:effectExtent l="0" t="0" r="6985" b="5080"/>
            <wp:docPr id="7" name="Picture 7" descr="SQL 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poo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0940" cy="2506366"/>
                    </a:xfrm>
                    <a:prstGeom prst="rect">
                      <a:avLst/>
                    </a:prstGeom>
                    <a:noFill/>
                    <a:ln>
                      <a:noFill/>
                    </a:ln>
                  </pic:spPr>
                </pic:pic>
              </a:graphicData>
            </a:graphic>
          </wp:inline>
        </w:drawing>
      </w:r>
      <w:r w:rsidRPr="002D45AE">
        <w:rPr>
          <w:rFonts w:asciiTheme="majorHAnsi" w:eastAsia="Times New Roman" w:hAnsiTheme="majorHAnsi" w:cstheme="majorHAnsi"/>
          <w:color w:val="171717"/>
          <w:sz w:val="24"/>
          <w:szCs w:val="24"/>
        </w:rPr>
        <w:t xml:space="preserve"> </w:t>
      </w:r>
    </w:p>
    <w:p w14:paraId="1FC93505" w14:textId="79C3DA99" w:rsidR="00EA015E" w:rsidRDefault="00EA015E" w:rsidP="00747A6C">
      <w:r>
        <w:t>References:</w:t>
      </w:r>
    </w:p>
    <w:p w14:paraId="26C2C43B" w14:textId="2BE5565E" w:rsidR="000B5AB3" w:rsidRDefault="00786634" w:rsidP="00747A6C">
      <w:pPr>
        <w:rPr>
          <w:rStyle w:val="Hyperlink"/>
          <w:rFonts w:asciiTheme="majorHAnsi" w:hAnsiTheme="majorHAnsi" w:cstheme="majorHAnsi"/>
        </w:rPr>
      </w:pPr>
      <w:hyperlink r:id="rId17" w:history="1">
        <w:r w:rsidR="000B5AB3" w:rsidRPr="002D45AE">
          <w:rPr>
            <w:rStyle w:val="Hyperlink"/>
            <w:rFonts w:asciiTheme="majorHAnsi" w:hAnsiTheme="majorHAnsi" w:cstheme="majorHAnsi"/>
          </w:rPr>
          <w:t>What is Azure Synapse Analytics? - Azure Synapse Analytics | Microsoft Docs</w:t>
        </w:r>
      </w:hyperlink>
    </w:p>
    <w:p w14:paraId="70465956" w14:textId="77777777" w:rsidR="00605D52" w:rsidRDefault="00786634">
      <w:hyperlink r:id="rId18" w:history="1">
        <w:r w:rsidR="00B3768D">
          <w:rPr>
            <w:rStyle w:val="Hyperlink"/>
          </w:rPr>
          <w:t>Analytics end-to-end with Azure Synapse - Azure Example Scenarios | Microsoft Docs</w:t>
        </w:r>
      </w:hyperlink>
    </w:p>
    <w:p w14:paraId="113E0304" w14:textId="55DE1F58" w:rsidR="00747A6C" w:rsidRPr="00B13A31" w:rsidRDefault="00747A6C">
      <w:pPr>
        <w:rPr>
          <w:rFonts w:asciiTheme="majorHAnsi" w:hAnsiTheme="majorHAnsi" w:cstheme="majorHAnsi"/>
        </w:rPr>
      </w:pPr>
    </w:p>
    <w:p w14:paraId="5B639147" w14:textId="1FDD5DB6" w:rsidR="001F599B" w:rsidRPr="002D45AE" w:rsidRDefault="00524766" w:rsidP="00AF667D">
      <w:pPr>
        <w:pStyle w:val="Heading2"/>
        <w:rPr>
          <w:rFonts w:asciiTheme="majorHAnsi" w:hAnsiTheme="majorHAnsi" w:cstheme="majorHAnsi"/>
        </w:rPr>
      </w:pPr>
      <w:bookmarkStart w:id="11" w:name="_Toc107384215"/>
      <w:r w:rsidRPr="002D45AE">
        <w:rPr>
          <w:rFonts w:asciiTheme="majorHAnsi" w:hAnsiTheme="majorHAnsi" w:cstheme="majorHAnsi"/>
        </w:rPr>
        <w:t>Storage Options</w:t>
      </w:r>
      <w:bookmarkEnd w:id="11"/>
    </w:p>
    <w:p w14:paraId="0DEC5713" w14:textId="6665B526" w:rsidR="0099661A" w:rsidRDefault="005B032C"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Synapse allows you to store data in 2 places: Azure Data Lake </w:t>
      </w:r>
      <w:r w:rsidR="000869E6" w:rsidRPr="002D45AE">
        <w:rPr>
          <w:rFonts w:asciiTheme="majorHAnsi" w:eastAsia="Times New Roman" w:hAnsiTheme="majorHAnsi" w:cstheme="majorHAnsi"/>
          <w:color w:val="171717"/>
          <w:sz w:val="24"/>
          <w:szCs w:val="24"/>
        </w:rPr>
        <w:t xml:space="preserve">Gen 2 </w:t>
      </w:r>
      <w:r w:rsidRPr="002D45AE">
        <w:rPr>
          <w:rFonts w:asciiTheme="majorHAnsi" w:eastAsia="Times New Roman" w:hAnsiTheme="majorHAnsi" w:cstheme="majorHAnsi"/>
          <w:color w:val="171717"/>
          <w:sz w:val="24"/>
          <w:szCs w:val="24"/>
        </w:rPr>
        <w:t xml:space="preserve">and Dedicated </w:t>
      </w:r>
      <w:r w:rsidR="00F0086A" w:rsidRPr="002D45AE">
        <w:rPr>
          <w:rFonts w:asciiTheme="majorHAnsi" w:eastAsia="Times New Roman" w:hAnsiTheme="majorHAnsi" w:cstheme="majorHAnsi"/>
          <w:color w:val="171717"/>
          <w:sz w:val="24"/>
          <w:szCs w:val="24"/>
        </w:rPr>
        <w:t xml:space="preserve">SQL </w:t>
      </w:r>
      <w:r w:rsidRPr="002D45AE">
        <w:rPr>
          <w:rFonts w:asciiTheme="majorHAnsi" w:eastAsia="Times New Roman" w:hAnsiTheme="majorHAnsi" w:cstheme="majorHAnsi"/>
          <w:color w:val="171717"/>
          <w:sz w:val="24"/>
          <w:szCs w:val="24"/>
        </w:rPr>
        <w:t>Pool</w:t>
      </w:r>
      <w:r w:rsidR="006E34D8" w:rsidRPr="002D45AE">
        <w:rPr>
          <w:rFonts w:asciiTheme="majorHAnsi" w:eastAsia="Times New Roman" w:hAnsiTheme="majorHAnsi" w:cstheme="majorHAnsi"/>
          <w:color w:val="171717"/>
          <w:sz w:val="24"/>
          <w:szCs w:val="24"/>
        </w:rPr>
        <w:t xml:space="preserve">. </w:t>
      </w:r>
      <w:r w:rsidR="000869E6" w:rsidRPr="002D45AE">
        <w:rPr>
          <w:rFonts w:asciiTheme="majorHAnsi" w:eastAsia="Times New Roman" w:hAnsiTheme="majorHAnsi" w:cstheme="majorHAnsi"/>
          <w:color w:val="171717"/>
          <w:sz w:val="24"/>
          <w:szCs w:val="24"/>
        </w:rPr>
        <w:t xml:space="preserve">The decision of where to store depends on the nature of the data and how it will be </w:t>
      </w:r>
      <w:r w:rsidR="00F167E8">
        <w:rPr>
          <w:rFonts w:asciiTheme="majorHAnsi" w:eastAsia="Times New Roman" w:hAnsiTheme="majorHAnsi" w:cstheme="majorHAnsi"/>
          <w:color w:val="171717"/>
          <w:sz w:val="24"/>
          <w:szCs w:val="24"/>
        </w:rPr>
        <w:t xml:space="preserve">processed and </w:t>
      </w:r>
      <w:r w:rsidR="000869E6" w:rsidRPr="002D45AE">
        <w:rPr>
          <w:rFonts w:asciiTheme="majorHAnsi" w:eastAsia="Times New Roman" w:hAnsiTheme="majorHAnsi" w:cstheme="majorHAnsi"/>
          <w:color w:val="171717"/>
          <w:sz w:val="24"/>
          <w:szCs w:val="24"/>
        </w:rPr>
        <w:t>consumed.</w:t>
      </w:r>
      <w:r w:rsidR="00A0286B">
        <w:rPr>
          <w:rFonts w:asciiTheme="majorHAnsi" w:eastAsia="Times New Roman" w:hAnsiTheme="majorHAnsi" w:cstheme="majorHAnsi"/>
          <w:color w:val="171717"/>
          <w:sz w:val="24"/>
          <w:szCs w:val="24"/>
        </w:rPr>
        <w:t xml:space="preserve"> SQL pools store data in relational tables much like SQL.</w:t>
      </w:r>
      <w:r w:rsidR="00631484">
        <w:rPr>
          <w:rFonts w:asciiTheme="majorHAnsi" w:eastAsia="Times New Roman" w:hAnsiTheme="majorHAnsi" w:cstheme="majorHAnsi"/>
          <w:color w:val="171717"/>
          <w:sz w:val="24"/>
          <w:szCs w:val="24"/>
        </w:rPr>
        <w:t xml:space="preserve"> </w:t>
      </w:r>
      <w:r w:rsidR="00B13EAA">
        <w:rPr>
          <w:rFonts w:asciiTheme="majorHAnsi" w:eastAsia="Times New Roman" w:hAnsiTheme="majorHAnsi" w:cstheme="majorHAnsi"/>
          <w:color w:val="171717"/>
          <w:sz w:val="24"/>
          <w:szCs w:val="24"/>
        </w:rPr>
        <w:t xml:space="preserve">The main challenges with those stores are inflexibility and scalability. </w:t>
      </w:r>
      <w:r w:rsidR="008C54F9">
        <w:rPr>
          <w:rFonts w:asciiTheme="majorHAnsi" w:eastAsia="Times New Roman" w:hAnsiTheme="majorHAnsi" w:cstheme="majorHAnsi"/>
          <w:color w:val="171717"/>
          <w:sz w:val="24"/>
          <w:szCs w:val="24"/>
        </w:rPr>
        <w:t xml:space="preserve">Adding </w:t>
      </w:r>
      <w:r w:rsidR="005E6439">
        <w:rPr>
          <w:rFonts w:asciiTheme="majorHAnsi" w:eastAsia="Times New Roman" w:hAnsiTheme="majorHAnsi" w:cstheme="majorHAnsi"/>
          <w:color w:val="171717"/>
          <w:sz w:val="24"/>
          <w:szCs w:val="24"/>
        </w:rPr>
        <w:t xml:space="preserve">tables and columns usually requires more planning, </w:t>
      </w:r>
      <w:r w:rsidR="004609A0">
        <w:rPr>
          <w:rFonts w:asciiTheme="majorHAnsi" w:eastAsia="Times New Roman" w:hAnsiTheme="majorHAnsi" w:cstheme="majorHAnsi"/>
          <w:color w:val="171717"/>
          <w:sz w:val="24"/>
          <w:szCs w:val="24"/>
        </w:rPr>
        <w:t>coding,</w:t>
      </w:r>
      <w:r w:rsidR="005E6439">
        <w:rPr>
          <w:rFonts w:asciiTheme="majorHAnsi" w:eastAsia="Times New Roman" w:hAnsiTheme="majorHAnsi" w:cstheme="majorHAnsi"/>
          <w:color w:val="171717"/>
          <w:sz w:val="24"/>
          <w:szCs w:val="24"/>
        </w:rPr>
        <w:t xml:space="preserve"> and testing</w:t>
      </w:r>
      <w:r w:rsidR="00FD36C5">
        <w:rPr>
          <w:rFonts w:asciiTheme="majorHAnsi" w:eastAsia="Times New Roman" w:hAnsiTheme="majorHAnsi" w:cstheme="majorHAnsi"/>
          <w:color w:val="171717"/>
          <w:sz w:val="24"/>
          <w:szCs w:val="24"/>
        </w:rPr>
        <w:t>.</w:t>
      </w:r>
      <w:r w:rsidR="003D6CCF">
        <w:rPr>
          <w:rFonts w:asciiTheme="majorHAnsi" w:eastAsia="Times New Roman" w:hAnsiTheme="majorHAnsi" w:cstheme="majorHAnsi"/>
          <w:color w:val="171717"/>
          <w:sz w:val="24"/>
          <w:szCs w:val="24"/>
        </w:rPr>
        <w:t xml:space="preserve"> Also scaling</w:t>
      </w:r>
      <w:r w:rsidR="00577D72">
        <w:rPr>
          <w:rFonts w:asciiTheme="majorHAnsi" w:eastAsia="Times New Roman" w:hAnsiTheme="majorHAnsi" w:cstheme="majorHAnsi"/>
          <w:color w:val="171717"/>
          <w:sz w:val="24"/>
          <w:szCs w:val="24"/>
        </w:rPr>
        <w:t xml:space="preserve"> is more limited and</w:t>
      </w:r>
      <w:r w:rsidR="003D6CCF">
        <w:rPr>
          <w:rFonts w:asciiTheme="majorHAnsi" w:eastAsia="Times New Roman" w:hAnsiTheme="majorHAnsi" w:cstheme="majorHAnsi"/>
          <w:color w:val="171717"/>
          <w:sz w:val="24"/>
          <w:szCs w:val="24"/>
        </w:rPr>
        <w:t xml:space="preserve"> can get more expensive. In </w:t>
      </w:r>
      <w:r w:rsidR="007E3A1B">
        <w:rPr>
          <w:rFonts w:asciiTheme="majorHAnsi" w:eastAsia="Times New Roman" w:hAnsiTheme="majorHAnsi" w:cstheme="majorHAnsi"/>
          <w:color w:val="171717"/>
          <w:sz w:val="24"/>
          <w:szCs w:val="24"/>
        </w:rPr>
        <w:t xml:space="preserve">SMP SQL </w:t>
      </w:r>
      <w:r w:rsidR="00C32D42">
        <w:rPr>
          <w:rFonts w:asciiTheme="majorHAnsi" w:eastAsia="Times New Roman" w:hAnsiTheme="majorHAnsi" w:cstheme="majorHAnsi"/>
          <w:color w:val="171717"/>
          <w:sz w:val="24"/>
          <w:szCs w:val="24"/>
        </w:rPr>
        <w:t xml:space="preserve">one is limited to a single writeable node and a few read only nodes. In </w:t>
      </w:r>
      <w:r w:rsidR="003D6CCF">
        <w:rPr>
          <w:rFonts w:asciiTheme="majorHAnsi" w:eastAsia="Times New Roman" w:hAnsiTheme="majorHAnsi" w:cstheme="majorHAnsi"/>
          <w:color w:val="171717"/>
          <w:sz w:val="24"/>
          <w:szCs w:val="24"/>
        </w:rPr>
        <w:t xml:space="preserve">Synapse SQL </w:t>
      </w:r>
      <w:r w:rsidR="00577D72">
        <w:rPr>
          <w:rFonts w:asciiTheme="majorHAnsi" w:eastAsia="Times New Roman" w:hAnsiTheme="majorHAnsi" w:cstheme="majorHAnsi"/>
          <w:color w:val="171717"/>
          <w:sz w:val="24"/>
          <w:szCs w:val="24"/>
        </w:rPr>
        <w:t>one</w:t>
      </w:r>
      <w:r w:rsidR="003D6CCF">
        <w:rPr>
          <w:rFonts w:asciiTheme="majorHAnsi" w:eastAsia="Times New Roman" w:hAnsiTheme="majorHAnsi" w:cstheme="majorHAnsi"/>
          <w:color w:val="171717"/>
          <w:sz w:val="24"/>
          <w:szCs w:val="24"/>
        </w:rPr>
        <w:t xml:space="preserve"> can have </w:t>
      </w:r>
      <w:r w:rsidR="00A24B22">
        <w:rPr>
          <w:rFonts w:asciiTheme="majorHAnsi" w:eastAsia="Times New Roman" w:hAnsiTheme="majorHAnsi" w:cstheme="majorHAnsi"/>
          <w:color w:val="171717"/>
          <w:sz w:val="24"/>
          <w:szCs w:val="24"/>
        </w:rPr>
        <w:t>up to</w:t>
      </w:r>
      <w:r w:rsidR="003D6CCF">
        <w:rPr>
          <w:rFonts w:asciiTheme="majorHAnsi" w:eastAsia="Times New Roman" w:hAnsiTheme="majorHAnsi" w:cstheme="majorHAnsi"/>
          <w:color w:val="171717"/>
          <w:sz w:val="24"/>
          <w:szCs w:val="24"/>
        </w:rPr>
        <w:t xml:space="preserve"> 60 </w:t>
      </w:r>
      <w:r w:rsidR="00A24B22">
        <w:rPr>
          <w:rFonts w:asciiTheme="majorHAnsi" w:eastAsia="Times New Roman" w:hAnsiTheme="majorHAnsi" w:cstheme="majorHAnsi"/>
          <w:color w:val="171717"/>
          <w:sz w:val="24"/>
          <w:szCs w:val="24"/>
        </w:rPr>
        <w:t>read/write</w:t>
      </w:r>
      <w:r w:rsidR="003D6CCF">
        <w:rPr>
          <w:rFonts w:asciiTheme="majorHAnsi" w:eastAsia="Times New Roman" w:hAnsiTheme="majorHAnsi" w:cstheme="majorHAnsi"/>
          <w:color w:val="171717"/>
          <w:sz w:val="24"/>
          <w:szCs w:val="24"/>
        </w:rPr>
        <w:t xml:space="preserve"> nodes, </w:t>
      </w:r>
      <w:r w:rsidR="00577D72">
        <w:rPr>
          <w:rFonts w:asciiTheme="majorHAnsi" w:eastAsia="Times New Roman" w:hAnsiTheme="majorHAnsi" w:cstheme="majorHAnsi"/>
          <w:color w:val="171717"/>
          <w:sz w:val="24"/>
          <w:szCs w:val="24"/>
        </w:rPr>
        <w:t>while with</w:t>
      </w:r>
      <w:r w:rsidR="003D6CCF">
        <w:rPr>
          <w:rFonts w:asciiTheme="majorHAnsi" w:eastAsia="Times New Roman" w:hAnsiTheme="majorHAnsi" w:cstheme="majorHAnsi"/>
          <w:color w:val="171717"/>
          <w:sz w:val="24"/>
          <w:szCs w:val="24"/>
        </w:rPr>
        <w:t xml:space="preserve"> data lake on</w:t>
      </w:r>
      <w:r w:rsidR="00577D72">
        <w:rPr>
          <w:rFonts w:asciiTheme="majorHAnsi" w:eastAsia="Times New Roman" w:hAnsiTheme="majorHAnsi" w:cstheme="majorHAnsi"/>
          <w:color w:val="171717"/>
          <w:sz w:val="24"/>
          <w:szCs w:val="24"/>
        </w:rPr>
        <w:t>e could have thousands</w:t>
      </w:r>
      <w:r w:rsidR="004D446F">
        <w:rPr>
          <w:rFonts w:asciiTheme="majorHAnsi" w:eastAsia="Times New Roman" w:hAnsiTheme="majorHAnsi" w:cstheme="majorHAnsi"/>
          <w:color w:val="171717"/>
          <w:sz w:val="24"/>
          <w:szCs w:val="24"/>
        </w:rPr>
        <w:t xml:space="preserve"> </w:t>
      </w:r>
      <w:r w:rsidR="001D168B">
        <w:rPr>
          <w:rFonts w:asciiTheme="majorHAnsi" w:eastAsia="Times New Roman" w:hAnsiTheme="majorHAnsi" w:cstheme="majorHAnsi"/>
          <w:color w:val="171717"/>
          <w:sz w:val="24"/>
          <w:szCs w:val="24"/>
        </w:rPr>
        <w:t>of nodes</w:t>
      </w:r>
      <w:r w:rsidR="00577D72">
        <w:rPr>
          <w:rFonts w:asciiTheme="majorHAnsi" w:eastAsia="Times New Roman" w:hAnsiTheme="majorHAnsi" w:cstheme="majorHAnsi"/>
          <w:color w:val="171717"/>
          <w:sz w:val="24"/>
          <w:szCs w:val="24"/>
        </w:rPr>
        <w:t>.</w:t>
      </w:r>
    </w:p>
    <w:p w14:paraId="57A220FE" w14:textId="05BB6664" w:rsidR="00861419" w:rsidRPr="002D45AE" w:rsidRDefault="00A0286B" w:rsidP="004D3A2F">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Data lake </w:t>
      </w:r>
      <w:r w:rsidR="0002543B">
        <w:rPr>
          <w:rFonts w:asciiTheme="majorHAnsi" w:eastAsia="Times New Roman" w:hAnsiTheme="majorHAnsi" w:cstheme="majorHAnsi"/>
          <w:color w:val="171717"/>
          <w:sz w:val="24"/>
          <w:szCs w:val="24"/>
        </w:rPr>
        <w:t>work</w:t>
      </w:r>
      <w:r w:rsidR="003548CF">
        <w:rPr>
          <w:rFonts w:asciiTheme="majorHAnsi" w:eastAsia="Times New Roman" w:hAnsiTheme="majorHAnsi" w:cstheme="majorHAnsi"/>
          <w:color w:val="171717"/>
          <w:sz w:val="24"/>
          <w:szCs w:val="24"/>
        </w:rPr>
        <w:t>s</w:t>
      </w:r>
      <w:r w:rsidR="0002543B">
        <w:rPr>
          <w:rFonts w:asciiTheme="majorHAnsi" w:eastAsia="Times New Roman" w:hAnsiTheme="majorHAnsi" w:cstheme="majorHAnsi"/>
          <w:color w:val="171717"/>
          <w:sz w:val="24"/>
          <w:szCs w:val="24"/>
        </w:rPr>
        <w:t xml:space="preserve"> over </w:t>
      </w:r>
      <w:r>
        <w:rPr>
          <w:rFonts w:asciiTheme="majorHAnsi" w:eastAsia="Times New Roman" w:hAnsiTheme="majorHAnsi" w:cstheme="majorHAnsi"/>
          <w:color w:val="171717"/>
          <w:sz w:val="24"/>
          <w:szCs w:val="24"/>
        </w:rPr>
        <w:t xml:space="preserve">blob storage, and it </w:t>
      </w:r>
      <w:r w:rsidR="003548CF">
        <w:rPr>
          <w:rFonts w:asciiTheme="majorHAnsi" w:eastAsia="Times New Roman" w:hAnsiTheme="majorHAnsi" w:cstheme="majorHAnsi"/>
          <w:color w:val="171717"/>
          <w:sz w:val="24"/>
          <w:szCs w:val="24"/>
        </w:rPr>
        <w:t>supports</w:t>
      </w:r>
      <w:r>
        <w:rPr>
          <w:rFonts w:asciiTheme="majorHAnsi" w:eastAsia="Times New Roman" w:hAnsiTheme="majorHAnsi" w:cstheme="majorHAnsi"/>
          <w:color w:val="171717"/>
          <w:sz w:val="24"/>
          <w:szCs w:val="24"/>
        </w:rPr>
        <w:t xml:space="preserve"> files in any format</w:t>
      </w:r>
      <w:r w:rsidR="009B4544">
        <w:rPr>
          <w:rFonts w:asciiTheme="majorHAnsi" w:eastAsia="Times New Roman" w:hAnsiTheme="majorHAnsi" w:cstheme="majorHAnsi"/>
          <w:color w:val="171717"/>
          <w:sz w:val="24"/>
          <w:szCs w:val="24"/>
        </w:rPr>
        <w:t xml:space="preserve"> (csv, json, parguet, avro, xml</w:t>
      </w:r>
      <w:r w:rsidR="00CB4C5B">
        <w:rPr>
          <w:rFonts w:asciiTheme="majorHAnsi" w:eastAsia="Times New Roman" w:hAnsiTheme="majorHAnsi" w:cstheme="majorHAnsi"/>
          <w:color w:val="171717"/>
          <w:sz w:val="24"/>
          <w:szCs w:val="24"/>
        </w:rPr>
        <w:t xml:space="preserve"> to name a few</w:t>
      </w:r>
      <w:r w:rsidR="009B4544">
        <w:rPr>
          <w:rFonts w:asciiTheme="majorHAnsi" w:eastAsia="Times New Roman" w:hAnsiTheme="majorHAnsi" w:cstheme="majorHAnsi"/>
          <w:color w:val="171717"/>
          <w:sz w:val="24"/>
          <w:szCs w:val="24"/>
        </w:rPr>
        <w:t>)</w:t>
      </w:r>
      <w:r w:rsidR="0071072C">
        <w:rPr>
          <w:rFonts w:asciiTheme="majorHAnsi" w:eastAsia="Times New Roman" w:hAnsiTheme="majorHAnsi" w:cstheme="majorHAnsi"/>
          <w:color w:val="171717"/>
          <w:sz w:val="24"/>
          <w:szCs w:val="24"/>
        </w:rPr>
        <w:t xml:space="preserve">. This increases flexibility of client tools, but there is generally more work involved </w:t>
      </w:r>
      <w:r w:rsidR="00E8600C">
        <w:rPr>
          <w:rFonts w:asciiTheme="majorHAnsi" w:eastAsia="Times New Roman" w:hAnsiTheme="majorHAnsi" w:cstheme="majorHAnsi"/>
          <w:color w:val="171717"/>
          <w:sz w:val="24"/>
          <w:szCs w:val="24"/>
        </w:rPr>
        <w:t>accessing</w:t>
      </w:r>
      <w:r w:rsidR="00373C37">
        <w:rPr>
          <w:rFonts w:asciiTheme="majorHAnsi" w:eastAsia="Times New Roman" w:hAnsiTheme="majorHAnsi" w:cstheme="majorHAnsi"/>
          <w:color w:val="171717"/>
          <w:sz w:val="24"/>
          <w:szCs w:val="24"/>
        </w:rPr>
        <w:t xml:space="preserve"> the data</w:t>
      </w:r>
      <w:r w:rsidR="009B4544">
        <w:rPr>
          <w:rFonts w:asciiTheme="majorHAnsi" w:eastAsia="Times New Roman" w:hAnsiTheme="majorHAnsi" w:cstheme="majorHAnsi"/>
          <w:color w:val="171717"/>
          <w:sz w:val="24"/>
          <w:szCs w:val="24"/>
        </w:rPr>
        <w:t>.</w:t>
      </w:r>
      <w:r w:rsidR="00FA51A1">
        <w:rPr>
          <w:rFonts w:asciiTheme="majorHAnsi" w:eastAsia="Times New Roman" w:hAnsiTheme="majorHAnsi" w:cstheme="majorHAnsi"/>
          <w:color w:val="171717"/>
          <w:sz w:val="24"/>
          <w:szCs w:val="24"/>
        </w:rPr>
        <w:t xml:space="preserve"> There is no </w:t>
      </w:r>
      <w:r w:rsidR="000F6AE8">
        <w:rPr>
          <w:rFonts w:asciiTheme="majorHAnsi" w:eastAsia="Times New Roman" w:hAnsiTheme="majorHAnsi" w:cstheme="majorHAnsi"/>
          <w:color w:val="171717"/>
          <w:sz w:val="24"/>
          <w:szCs w:val="24"/>
        </w:rPr>
        <w:t>such</w:t>
      </w:r>
      <w:r w:rsidR="00FA51A1">
        <w:rPr>
          <w:rFonts w:asciiTheme="majorHAnsi" w:eastAsia="Times New Roman" w:hAnsiTheme="majorHAnsi" w:cstheme="majorHAnsi"/>
          <w:color w:val="171717"/>
          <w:sz w:val="24"/>
          <w:szCs w:val="24"/>
        </w:rPr>
        <w:t xml:space="preserve"> thing as schema</w:t>
      </w:r>
      <w:r w:rsidR="00513323">
        <w:rPr>
          <w:rFonts w:asciiTheme="majorHAnsi" w:eastAsia="Times New Roman" w:hAnsiTheme="majorHAnsi" w:cstheme="majorHAnsi"/>
          <w:color w:val="171717"/>
          <w:sz w:val="24"/>
          <w:szCs w:val="24"/>
        </w:rPr>
        <w:t xml:space="preserve"> </w:t>
      </w:r>
      <w:r w:rsidR="00FA51A1">
        <w:rPr>
          <w:rFonts w:asciiTheme="majorHAnsi" w:eastAsia="Times New Roman" w:hAnsiTheme="majorHAnsi" w:cstheme="majorHAnsi"/>
          <w:color w:val="171717"/>
          <w:sz w:val="24"/>
          <w:szCs w:val="24"/>
        </w:rPr>
        <w:t xml:space="preserve">free, </w:t>
      </w:r>
      <w:r w:rsidR="00513323">
        <w:rPr>
          <w:rFonts w:asciiTheme="majorHAnsi" w:eastAsia="Times New Roman" w:hAnsiTheme="majorHAnsi" w:cstheme="majorHAnsi"/>
          <w:color w:val="171717"/>
          <w:sz w:val="24"/>
          <w:szCs w:val="24"/>
        </w:rPr>
        <w:t xml:space="preserve">one either defines the structure before writing or </w:t>
      </w:r>
      <w:r w:rsidR="00A03EF5">
        <w:rPr>
          <w:rFonts w:asciiTheme="majorHAnsi" w:eastAsia="Times New Roman" w:hAnsiTheme="majorHAnsi" w:cstheme="majorHAnsi"/>
          <w:color w:val="171717"/>
          <w:sz w:val="24"/>
          <w:szCs w:val="24"/>
        </w:rPr>
        <w:t>after</w:t>
      </w:r>
      <w:r w:rsidR="00513323">
        <w:rPr>
          <w:rFonts w:asciiTheme="majorHAnsi" w:eastAsia="Times New Roman" w:hAnsiTheme="majorHAnsi" w:cstheme="majorHAnsi"/>
          <w:color w:val="171717"/>
          <w:sz w:val="24"/>
          <w:szCs w:val="24"/>
        </w:rPr>
        <w:t xml:space="preserve"> reading.</w:t>
      </w:r>
      <w:r w:rsidR="00127E5F">
        <w:rPr>
          <w:rFonts w:asciiTheme="majorHAnsi" w:eastAsia="Times New Roman" w:hAnsiTheme="majorHAnsi" w:cstheme="majorHAnsi"/>
          <w:color w:val="171717"/>
          <w:sz w:val="24"/>
          <w:szCs w:val="24"/>
        </w:rPr>
        <w:t xml:space="preserve"> If the data</w:t>
      </w:r>
      <w:r w:rsidR="0066045F">
        <w:rPr>
          <w:rFonts w:asciiTheme="majorHAnsi" w:eastAsia="Times New Roman" w:hAnsiTheme="majorHAnsi" w:cstheme="majorHAnsi"/>
          <w:color w:val="171717"/>
          <w:sz w:val="24"/>
          <w:szCs w:val="24"/>
        </w:rPr>
        <w:t xml:space="preserve"> is</w:t>
      </w:r>
      <w:r w:rsidR="00127E5F">
        <w:rPr>
          <w:rFonts w:asciiTheme="majorHAnsi" w:eastAsia="Times New Roman" w:hAnsiTheme="majorHAnsi" w:cstheme="majorHAnsi"/>
          <w:color w:val="171717"/>
          <w:sz w:val="24"/>
          <w:szCs w:val="24"/>
        </w:rPr>
        <w:t xml:space="preserve"> read </w:t>
      </w:r>
      <w:r w:rsidR="00E461CA">
        <w:rPr>
          <w:rFonts w:asciiTheme="majorHAnsi" w:eastAsia="Times New Roman" w:hAnsiTheme="majorHAnsi" w:cstheme="majorHAnsi"/>
          <w:color w:val="171717"/>
          <w:sz w:val="24"/>
          <w:szCs w:val="24"/>
        </w:rPr>
        <w:t>many</w:t>
      </w:r>
      <w:r w:rsidR="00127E5F">
        <w:rPr>
          <w:rFonts w:asciiTheme="majorHAnsi" w:eastAsia="Times New Roman" w:hAnsiTheme="majorHAnsi" w:cstheme="majorHAnsi"/>
          <w:color w:val="171717"/>
          <w:sz w:val="24"/>
          <w:szCs w:val="24"/>
        </w:rPr>
        <w:t xml:space="preserve"> times in repeated </w:t>
      </w:r>
      <w:r w:rsidR="00325439">
        <w:rPr>
          <w:rFonts w:asciiTheme="majorHAnsi" w:eastAsia="Times New Roman" w:hAnsiTheme="majorHAnsi" w:cstheme="majorHAnsi"/>
          <w:color w:val="171717"/>
          <w:sz w:val="24"/>
          <w:szCs w:val="24"/>
        </w:rPr>
        <w:t>ways,</w:t>
      </w:r>
      <w:r w:rsidR="00127E5F">
        <w:rPr>
          <w:rFonts w:asciiTheme="majorHAnsi" w:eastAsia="Times New Roman" w:hAnsiTheme="majorHAnsi" w:cstheme="majorHAnsi"/>
          <w:color w:val="171717"/>
          <w:sz w:val="24"/>
          <w:szCs w:val="24"/>
        </w:rPr>
        <w:t xml:space="preserve"> </w:t>
      </w:r>
      <w:r w:rsidR="0034227E">
        <w:rPr>
          <w:rFonts w:asciiTheme="majorHAnsi" w:eastAsia="Times New Roman" w:hAnsiTheme="majorHAnsi" w:cstheme="majorHAnsi"/>
          <w:color w:val="171717"/>
          <w:sz w:val="24"/>
          <w:szCs w:val="24"/>
        </w:rPr>
        <w:t>it’s preferable</w:t>
      </w:r>
      <w:r w:rsidR="00127E5F">
        <w:rPr>
          <w:rFonts w:asciiTheme="majorHAnsi" w:eastAsia="Times New Roman" w:hAnsiTheme="majorHAnsi" w:cstheme="majorHAnsi"/>
          <w:color w:val="171717"/>
          <w:sz w:val="24"/>
          <w:szCs w:val="24"/>
        </w:rPr>
        <w:t xml:space="preserve"> to </w:t>
      </w:r>
      <w:r w:rsidR="009F3185">
        <w:rPr>
          <w:rFonts w:asciiTheme="majorHAnsi" w:eastAsia="Times New Roman" w:hAnsiTheme="majorHAnsi" w:cstheme="majorHAnsi"/>
          <w:color w:val="171717"/>
          <w:sz w:val="24"/>
          <w:szCs w:val="24"/>
        </w:rPr>
        <w:t xml:space="preserve">store it in a </w:t>
      </w:r>
      <w:r w:rsidR="00325439">
        <w:rPr>
          <w:rFonts w:asciiTheme="majorHAnsi" w:eastAsia="Times New Roman" w:hAnsiTheme="majorHAnsi" w:cstheme="majorHAnsi"/>
          <w:color w:val="171717"/>
          <w:sz w:val="24"/>
          <w:szCs w:val="24"/>
        </w:rPr>
        <w:t>well-defined</w:t>
      </w:r>
      <w:r w:rsidR="009F3185">
        <w:rPr>
          <w:rFonts w:asciiTheme="majorHAnsi" w:eastAsia="Times New Roman" w:hAnsiTheme="majorHAnsi" w:cstheme="majorHAnsi"/>
          <w:color w:val="171717"/>
          <w:sz w:val="24"/>
          <w:szCs w:val="24"/>
        </w:rPr>
        <w:t xml:space="preserve"> schema. If one isn’t sure of how the data will be consumed, and cares mostly about saving it </w:t>
      </w:r>
      <w:r w:rsidR="00272BE0">
        <w:rPr>
          <w:rFonts w:asciiTheme="majorHAnsi" w:eastAsia="Times New Roman" w:hAnsiTheme="majorHAnsi" w:cstheme="majorHAnsi"/>
          <w:color w:val="171717"/>
          <w:sz w:val="24"/>
          <w:szCs w:val="24"/>
        </w:rPr>
        <w:t>fast and cheap</w:t>
      </w:r>
      <w:r w:rsidR="009F3185">
        <w:rPr>
          <w:rFonts w:asciiTheme="majorHAnsi" w:eastAsia="Times New Roman" w:hAnsiTheme="majorHAnsi" w:cstheme="majorHAnsi"/>
          <w:color w:val="171717"/>
          <w:sz w:val="24"/>
          <w:szCs w:val="24"/>
        </w:rPr>
        <w:t>,</w:t>
      </w:r>
      <w:r w:rsidR="00976010">
        <w:rPr>
          <w:rFonts w:asciiTheme="majorHAnsi" w:eastAsia="Times New Roman" w:hAnsiTheme="majorHAnsi" w:cstheme="majorHAnsi"/>
          <w:color w:val="171717"/>
          <w:sz w:val="24"/>
          <w:szCs w:val="24"/>
        </w:rPr>
        <w:t xml:space="preserve"> open formats </w:t>
      </w:r>
      <w:r w:rsidR="00B7067C">
        <w:rPr>
          <w:rFonts w:asciiTheme="majorHAnsi" w:eastAsia="Times New Roman" w:hAnsiTheme="majorHAnsi" w:cstheme="majorHAnsi"/>
          <w:color w:val="171717"/>
          <w:sz w:val="24"/>
          <w:szCs w:val="24"/>
        </w:rPr>
        <w:t xml:space="preserve">and blob storage </w:t>
      </w:r>
      <w:r w:rsidR="00976010">
        <w:rPr>
          <w:rFonts w:asciiTheme="majorHAnsi" w:eastAsia="Times New Roman" w:hAnsiTheme="majorHAnsi" w:cstheme="majorHAnsi"/>
          <w:color w:val="171717"/>
          <w:sz w:val="24"/>
          <w:szCs w:val="24"/>
        </w:rPr>
        <w:t>are</w:t>
      </w:r>
      <w:r w:rsidR="00AD40C7">
        <w:rPr>
          <w:rFonts w:asciiTheme="majorHAnsi" w:eastAsia="Times New Roman" w:hAnsiTheme="majorHAnsi" w:cstheme="majorHAnsi"/>
          <w:color w:val="171717"/>
          <w:sz w:val="24"/>
          <w:szCs w:val="24"/>
        </w:rPr>
        <w:t xml:space="preserve"> better suited. </w:t>
      </w:r>
    </w:p>
    <w:p w14:paraId="6120D3A6" w14:textId="19F59AA6" w:rsidR="00D624D2" w:rsidRDefault="000869E6"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 xml:space="preserve">For </w:t>
      </w:r>
      <w:r w:rsidR="00C26574" w:rsidRPr="002D45AE">
        <w:rPr>
          <w:rFonts w:asciiTheme="majorHAnsi" w:eastAsia="Times New Roman" w:hAnsiTheme="majorHAnsi" w:cstheme="majorHAnsi"/>
          <w:color w:val="171717"/>
          <w:sz w:val="24"/>
          <w:szCs w:val="24"/>
        </w:rPr>
        <w:t xml:space="preserve">structured data and </w:t>
      </w:r>
      <w:r w:rsidRPr="002D45AE">
        <w:rPr>
          <w:rFonts w:asciiTheme="majorHAnsi" w:eastAsia="Times New Roman" w:hAnsiTheme="majorHAnsi" w:cstheme="majorHAnsi"/>
          <w:color w:val="171717"/>
          <w:sz w:val="24"/>
          <w:szCs w:val="24"/>
        </w:rPr>
        <w:t xml:space="preserve">typical data warehouse </w:t>
      </w:r>
      <w:r w:rsidR="00D15DE9" w:rsidRPr="002D45AE">
        <w:rPr>
          <w:rFonts w:asciiTheme="majorHAnsi" w:eastAsia="Times New Roman" w:hAnsiTheme="majorHAnsi" w:cstheme="majorHAnsi"/>
          <w:color w:val="171717"/>
          <w:sz w:val="24"/>
          <w:szCs w:val="24"/>
        </w:rPr>
        <w:t>workloads,</w:t>
      </w:r>
      <w:r w:rsidRPr="002D45AE">
        <w:rPr>
          <w:rFonts w:asciiTheme="majorHAnsi" w:eastAsia="Times New Roman" w:hAnsiTheme="majorHAnsi" w:cstheme="majorHAnsi"/>
          <w:color w:val="171717"/>
          <w:sz w:val="24"/>
          <w:szCs w:val="24"/>
        </w:rPr>
        <w:t xml:space="preserve"> we recommend </w:t>
      </w:r>
      <w:r w:rsidR="00EF36AD" w:rsidRPr="002D45AE">
        <w:rPr>
          <w:rFonts w:asciiTheme="majorHAnsi" w:eastAsia="Times New Roman" w:hAnsiTheme="majorHAnsi" w:cstheme="majorHAnsi"/>
          <w:color w:val="171717"/>
          <w:sz w:val="24"/>
          <w:szCs w:val="24"/>
        </w:rPr>
        <w:t xml:space="preserve">storing </w:t>
      </w:r>
      <w:r w:rsidR="00EF36AD">
        <w:rPr>
          <w:rFonts w:asciiTheme="majorHAnsi" w:eastAsia="Times New Roman" w:hAnsiTheme="majorHAnsi" w:cstheme="majorHAnsi"/>
          <w:color w:val="171717"/>
          <w:sz w:val="24"/>
          <w:szCs w:val="24"/>
        </w:rPr>
        <w:t>it in</w:t>
      </w:r>
      <w:r w:rsidR="00E461CA">
        <w:rPr>
          <w:rFonts w:asciiTheme="majorHAnsi" w:eastAsia="Times New Roman" w:hAnsiTheme="majorHAnsi" w:cstheme="majorHAnsi"/>
          <w:color w:val="171717"/>
          <w:sz w:val="24"/>
          <w:szCs w:val="24"/>
        </w:rPr>
        <w:t xml:space="preserve"> </w:t>
      </w:r>
      <w:r w:rsidRPr="002D45AE">
        <w:rPr>
          <w:rFonts w:asciiTheme="majorHAnsi" w:eastAsia="Times New Roman" w:hAnsiTheme="majorHAnsi" w:cstheme="majorHAnsi"/>
          <w:color w:val="171717"/>
          <w:sz w:val="24"/>
          <w:szCs w:val="24"/>
        </w:rPr>
        <w:t>Dedicated SQL Pool</w:t>
      </w:r>
      <w:r w:rsidR="00E461CA">
        <w:rPr>
          <w:rFonts w:asciiTheme="majorHAnsi" w:eastAsia="Times New Roman" w:hAnsiTheme="majorHAnsi" w:cstheme="majorHAnsi"/>
          <w:color w:val="171717"/>
          <w:sz w:val="24"/>
          <w:szCs w:val="24"/>
        </w:rPr>
        <w:t>s</w:t>
      </w:r>
      <w:r w:rsidRPr="002D45AE">
        <w:rPr>
          <w:rFonts w:asciiTheme="majorHAnsi" w:eastAsia="Times New Roman" w:hAnsiTheme="majorHAnsi" w:cstheme="majorHAnsi"/>
          <w:color w:val="171717"/>
          <w:sz w:val="24"/>
          <w:szCs w:val="24"/>
        </w:rPr>
        <w:t xml:space="preserve">. </w:t>
      </w:r>
      <w:r w:rsidR="00A10F3F" w:rsidRPr="002D45AE">
        <w:rPr>
          <w:rFonts w:asciiTheme="majorHAnsi" w:eastAsia="Times New Roman" w:hAnsiTheme="majorHAnsi" w:cstheme="majorHAnsi"/>
          <w:color w:val="171717"/>
          <w:sz w:val="24"/>
          <w:szCs w:val="24"/>
        </w:rPr>
        <w:t>The distributed SQL engine is best for</w:t>
      </w:r>
      <w:r w:rsidR="0005080C" w:rsidRPr="002D45AE">
        <w:rPr>
          <w:rFonts w:asciiTheme="majorHAnsi" w:eastAsia="Times New Roman" w:hAnsiTheme="majorHAnsi" w:cstheme="majorHAnsi"/>
          <w:color w:val="171717"/>
          <w:sz w:val="24"/>
          <w:szCs w:val="24"/>
        </w:rPr>
        <w:t xml:space="preserve"> </w:t>
      </w:r>
      <w:r w:rsidR="00B10293" w:rsidRPr="002D45AE">
        <w:rPr>
          <w:rFonts w:asciiTheme="majorHAnsi" w:eastAsia="Times New Roman" w:hAnsiTheme="majorHAnsi" w:cstheme="majorHAnsi"/>
          <w:color w:val="171717"/>
          <w:sz w:val="24"/>
          <w:szCs w:val="24"/>
        </w:rPr>
        <w:t>frequent</w:t>
      </w:r>
      <w:r w:rsidR="00D15DE9" w:rsidRPr="002D45AE">
        <w:rPr>
          <w:rFonts w:asciiTheme="majorHAnsi" w:eastAsia="Times New Roman" w:hAnsiTheme="majorHAnsi" w:cstheme="majorHAnsi"/>
          <w:color w:val="171717"/>
          <w:sz w:val="24"/>
          <w:szCs w:val="24"/>
        </w:rPr>
        <w:t xml:space="preserve"> </w:t>
      </w:r>
      <w:r w:rsidR="006B6A08" w:rsidRPr="002D45AE">
        <w:rPr>
          <w:rFonts w:asciiTheme="majorHAnsi" w:eastAsia="Times New Roman" w:hAnsiTheme="majorHAnsi" w:cstheme="majorHAnsi"/>
          <w:color w:val="171717"/>
          <w:sz w:val="24"/>
          <w:szCs w:val="24"/>
        </w:rPr>
        <w:t>commands</w:t>
      </w:r>
      <w:r w:rsidR="0005080C" w:rsidRPr="002D45AE">
        <w:rPr>
          <w:rFonts w:asciiTheme="majorHAnsi" w:eastAsia="Times New Roman" w:hAnsiTheme="majorHAnsi" w:cstheme="majorHAnsi"/>
          <w:color w:val="171717"/>
          <w:sz w:val="24"/>
          <w:szCs w:val="24"/>
        </w:rPr>
        <w:t xml:space="preserve"> </w:t>
      </w:r>
      <w:r w:rsidR="00167323" w:rsidRPr="002D45AE">
        <w:rPr>
          <w:rFonts w:asciiTheme="majorHAnsi" w:eastAsia="Times New Roman" w:hAnsiTheme="majorHAnsi" w:cstheme="majorHAnsi"/>
          <w:color w:val="171717"/>
          <w:sz w:val="24"/>
          <w:szCs w:val="24"/>
        </w:rPr>
        <w:t>which may combine</w:t>
      </w:r>
      <w:r w:rsidR="0005080C" w:rsidRPr="002D45AE">
        <w:rPr>
          <w:rFonts w:asciiTheme="majorHAnsi" w:eastAsia="Times New Roman" w:hAnsiTheme="majorHAnsi" w:cstheme="majorHAnsi"/>
          <w:color w:val="171717"/>
          <w:sz w:val="24"/>
          <w:szCs w:val="24"/>
        </w:rPr>
        <w:t xml:space="preserve"> data from multiple tables (joins).</w:t>
      </w:r>
      <w:r w:rsidR="00762913" w:rsidRPr="002D45AE">
        <w:rPr>
          <w:rFonts w:asciiTheme="majorHAnsi" w:eastAsia="Times New Roman" w:hAnsiTheme="majorHAnsi" w:cstheme="majorHAnsi"/>
          <w:color w:val="171717"/>
          <w:sz w:val="24"/>
          <w:szCs w:val="24"/>
        </w:rPr>
        <w:t xml:space="preserve"> If you plan to read the data from multiple environments</w:t>
      </w:r>
      <w:r w:rsidR="004926BD" w:rsidRPr="002D45AE">
        <w:rPr>
          <w:rFonts w:asciiTheme="majorHAnsi" w:eastAsia="Times New Roman" w:hAnsiTheme="majorHAnsi" w:cstheme="majorHAnsi"/>
          <w:color w:val="171717"/>
          <w:sz w:val="24"/>
          <w:szCs w:val="24"/>
        </w:rPr>
        <w:t xml:space="preserve"> (</w:t>
      </w:r>
      <w:r w:rsidR="000461E0" w:rsidRPr="002D45AE">
        <w:rPr>
          <w:rFonts w:asciiTheme="majorHAnsi" w:eastAsia="Times New Roman" w:hAnsiTheme="majorHAnsi" w:cstheme="majorHAnsi"/>
          <w:color w:val="171717"/>
          <w:sz w:val="24"/>
          <w:szCs w:val="24"/>
        </w:rPr>
        <w:t>serverless synapse</w:t>
      </w:r>
      <w:r w:rsidR="00DF57FF" w:rsidRPr="002D45AE">
        <w:rPr>
          <w:rFonts w:asciiTheme="majorHAnsi" w:eastAsia="Times New Roman" w:hAnsiTheme="majorHAnsi" w:cstheme="majorHAnsi"/>
          <w:color w:val="171717"/>
          <w:sz w:val="24"/>
          <w:szCs w:val="24"/>
        </w:rPr>
        <w:t xml:space="preserve"> pool</w:t>
      </w:r>
      <w:r w:rsidR="000461E0" w:rsidRPr="002D45AE">
        <w:rPr>
          <w:rFonts w:asciiTheme="majorHAnsi" w:eastAsia="Times New Roman" w:hAnsiTheme="majorHAnsi" w:cstheme="majorHAnsi"/>
          <w:color w:val="171717"/>
          <w:sz w:val="24"/>
          <w:szCs w:val="24"/>
        </w:rPr>
        <w:t>,</w:t>
      </w:r>
      <w:r w:rsidR="00762913" w:rsidRPr="002D45AE">
        <w:rPr>
          <w:rFonts w:asciiTheme="majorHAnsi" w:eastAsia="Times New Roman" w:hAnsiTheme="majorHAnsi" w:cstheme="majorHAnsi"/>
          <w:color w:val="171717"/>
          <w:sz w:val="24"/>
          <w:szCs w:val="24"/>
        </w:rPr>
        <w:t xml:space="preserve"> machine learning</w:t>
      </w:r>
      <w:r w:rsidR="004926BD" w:rsidRPr="002D45AE">
        <w:rPr>
          <w:rFonts w:asciiTheme="majorHAnsi" w:eastAsia="Times New Roman" w:hAnsiTheme="majorHAnsi" w:cstheme="majorHAnsi"/>
          <w:color w:val="171717"/>
          <w:sz w:val="24"/>
          <w:szCs w:val="24"/>
        </w:rPr>
        <w:t>, python, spark)</w:t>
      </w:r>
      <w:r w:rsidR="00426163" w:rsidRPr="002D45AE">
        <w:rPr>
          <w:rFonts w:asciiTheme="majorHAnsi" w:eastAsia="Times New Roman" w:hAnsiTheme="majorHAnsi" w:cstheme="majorHAnsi"/>
          <w:color w:val="171717"/>
          <w:sz w:val="24"/>
          <w:szCs w:val="24"/>
        </w:rPr>
        <w:t>, or if your data is semi-</w:t>
      </w:r>
      <w:r w:rsidR="00426163" w:rsidRPr="002D45AE">
        <w:rPr>
          <w:rFonts w:asciiTheme="majorHAnsi" w:eastAsia="Times New Roman" w:hAnsiTheme="majorHAnsi" w:cstheme="majorHAnsi"/>
          <w:color w:val="171717"/>
          <w:sz w:val="24"/>
          <w:szCs w:val="24"/>
        </w:rPr>
        <w:lastRenderedPageBreak/>
        <w:t>structured,</w:t>
      </w:r>
      <w:r w:rsidR="004926BD" w:rsidRPr="002D45AE">
        <w:rPr>
          <w:rFonts w:asciiTheme="majorHAnsi" w:eastAsia="Times New Roman" w:hAnsiTheme="majorHAnsi" w:cstheme="majorHAnsi"/>
          <w:color w:val="171717"/>
          <w:sz w:val="24"/>
          <w:szCs w:val="24"/>
        </w:rPr>
        <w:t xml:space="preserve"> </w:t>
      </w:r>
      <w:r w:rsidR="00D812A4">
        <w:rPr>
          <w:rFonts w:asciiTheme="majorHAnsi" w:eastAsia="Times New Roman" w:hAnsiTheme="majorHAnsi" w:cstheme="majorHAnsi"/>
          <w:color w:val="171717"/>
          <w:sz w:val="24"/>
          <w:szCs w:val="24"/>
        </w:rPr>
        <w:t>it makes more sense</w:t>
      </w:r>
      <w:r w:rsidR="0054460C" w:rsidRPr="002D45AE">
        <w:rPr>
          <w:rFonts w:asciiTheme="majorHAnsi" w:eastAsia="Times New Roman" w:hAnsiTheme="majorHAnsi" w:cstheme="majorHAnsi"/>
          <w:color w:val="171717"/>
          <w:sz w:val="24"/>
          <w:szCs w:val="24"/>
        </w:rPr>
        <w:t xml:space="preserve"> </w:t>
      </w:r>
      <w:r w:rsidR="00D812A4" w:rsidRPr="002D45AE">
        <w:rPr>
          <w:rFonts w:asciiTheme="majorHAnsi" w:eastAsia="Times New Roman" w:hAnsiTheme="majorHAnsi" w:cstheme="majorHAnsi"/>
          <w:color w:val="171717"/>
          <w:sz w:val="24"/>
          <w:szCs w:val="24"/>
        </w:rPr>
        <w:t>to store</w:t>
      </w:r>
      <w:r w:rsidR="00C31E19" w:rsidRPr="002D45AE">
        <w:rPr>
          <w:rFonts w:asciiTheme="majorHAnsi" w:eastAsia="Times New Roman" w:hAnsiTheme="majorHAnsi" w:cstheme="majorHAnsi"/>
          <w:color w:val="171717"/>
          <w:sz w:val="24"/>
          <w:szCs w:val="24"/>
        </w:rPr>
        <w:t xml:space="preserve"> it</w:t>
      </w:r>
      <w:r w:rsidR="0054460C" w:rsidRPr="002D45AE">
        <w:rPr>
          <w:rFonts w:asciiTheme="majorHAnsi" w:eastAsia="Times New Roman" w:hAnsiTheme="majorHAnsi" w:cstheme="majorHAnsi"/>
          <w:color w:val="171717"/>
          <w:sz w:val="24"/>
          <w:szCs w:val="24"/>
        </w:rPr>
        <w:t xml:space="preserve"> in the </w:t>
      </w:r>
      <w:r w:rsidR="000461E0" w:rsidRPr="002D45AE">
        <w:rPr>
          <w:rFonts w:asciiTheme="majorHAnsi" w:eastAsia="Times New Roman" w:hAnsiTheme="majorHAnsi" w:cstheme="majorHAnsi"/>
          <w:color w:val="171717"/>
          <w:sz w:val="24"/>
          <w:szCs w:val="24"/>
        </w:rPr>
        <w:t>lake.</w:t>
      </w:r>
      <w:r w:rsidR="002D382F" w:rsidRPr="002D45AE">
        <w:rPr>
          <w:rFonts w:asciiTheme="majorHAnsi" w:eastAsia="Times New Roman" w:hAnsiTheme="majorHAnsi" w:cstheme="majorHAnsi"/>
          <w:color w:val="171717"/>
          <w:sz w:val="24"/>
          <w:szCs w:val="24"/>
        </w:rPr>
        <w:t xml:space="preserve"> </w:t>
      </w:r>
      <w:r w:rsidR="004D4BDD" w:rsidRPr="002D45AE">
        <w:rPr>
          <w:rFonts w:asciiTheme="majorHAnsi" w:eastAsia="Times New Roman" w:hAnsiTheme="majorHAnsi" w:cstheme="majorHAnsi"/>
          <w:color w:val="171717"/>
          <w:sz w:val="24"/>
          <w:szCs w:val="24"/>
        </w:rPr>
        <w:t xml:space="preserve">Beware that consuming data from the lake </w:t>
      </w:r>
      <w:r w:rsidR="00CE06BB" w:rsidRPr="002D45AE">
        <w:rPr>
          <w:rFonts w:asciiTheme="majorHAnsi" w:eastAsia="Times New Roman" w:hAnsiTheme="majorHAnsi" w:cstheme="majorHAnsi"/>
          <w:color w:val="171717"/>
          <w:sz w:val="24"/>
          <w:szCs w:val="24"/>
        </w:rPr>
        <w:t xml:space="preserve">is </w:t>
      </w:r>
      <w:r w:rsidR="003C62B8">
        <w:rPr>
          <w:rFonts w:asciiTheme="majorHAnsi" w:eastAsia="Times New Roman" w:hAnsiTheme="majorHAnsi" w:cstheme="majorHAnsi"/>
          <w:color w:val="171717"/>
          <w:sz w:val="24"/>
          <w:szCs w:val="24"/>
        </w:rPr>
        <w:t>typically</w:t>
      </w:r>
      <w:r w:rsidR="004D4BDD" w:rsidRPr="002D45AE">
        <w:rPr>
          <w:rFonts w:asciiTheme="majorHAnsi" w:eastAsia="Times New Roman" w:hAnsiTheme="majorHAnsi" w:cstheme="majorHAnsi"/>
          <w:color w:val="171717"/>
          <w:sz w:val="24"/>
          <w:szCs w:val="24"/>
        </w:rPr>
        <w:t xml:space="preserve"> slower</w:t>
      </w:r>
      <w:r w:rsidR="005342F6" w:rsidRPr="002D45AE">
        <w:rPr>
          <w:rFonts w:asciiTheme="majorHAnsi" w:eastAsia="Times New Roman" w:hAnsiTheme="majorHAnsi" w:cstheme="majorHAnsi"/>
          <w:color w:val="171717"/>
          <w:sz w:val="24"/>
          <w:szCs w:val="24"/>
        </w:rPr>
        <w:t xml:space="preserve">, </w:t>
      </w:r>
      <w:r w:rsidR="00CE06BB" w:rsidRPr="002D45AE">
        <w:rPr>
          <w:rFonts w:asciiTheme="majorHAnsi" w:eastAsia="Times New Roman" w:hAnsiTheme="majorHAnsi" w:cstheme="majorHAnsi"/>
          <w:color w:val="171717"/>
          <w:sz w:val="24"/>
          <w:szCs w:val="24"/>
        </w:rPr>
        <w:t>e</w:t>
      </w:r>
      <w:r w:rsidR="005342F6" w:rsidRPr="002D45AE">
        <w:rPr>
          <w:rFonts w:asciiTheme="majorHAnsi" w:eastAsia="Times New Roman" w:hAnsiTheme="majorHAnsi" w:cstheme="majorHAnsi"/>
          <w:color w:val="171717"/>
          <w:sz w:val="24"/>
          <w:szCs w:val="24"/>
        </w:rPr>
        <w:t>specially as external tables</w:t>
      </w:r>
      <w:r w:rsidR="00CE06BB" w:rsidRPr="002D45AE">
        <w:rPr>
          <w:rFonts w:asciiTheme="majorHAnsi" w:eastAsia="Times New Roman" w:hAnsiTheme="majorHAnsi" w:cstheme="majorHAnsi"/>
          <w:color w:val="171717"/>
          <w:sz w:val="24"/>
          <w:szCs w:val="24"/>
        </w:rPr>
        <w:t>.</w:t>
      </w:r>
      <w:r w:rsidR="00D624D2">
        <w:rPr>
          <w:rFonts w:asciiTheme="majorHAnsi" w:eastAsia="Times New Roman" w:hAnsiTheme="majorHAnsi" w:cstheme="majorHAnsi"/>
          <w:color w:val="171717"/>
          <w:sz w:val="24"/>
          <w:szCs w:val="24"/>
        </w:rPr>
        <w:t xml:space="preserve"> </w:t>
      </w:r>
    </w:p>
    <w:p w14:paraId="40DCAC6C" w14:textId="12C70F29" w:rsidR="000141DD" w:rsidRDefault="007A3FEA"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Even with recent delta lake enhancements, which include transaction support, </w:t>
      </w:r>
      <w:r w:rsidR="00AC0749">
        <w:rPr>
          <w:rFonts w:asciiTheme="majorHAnsi" w:eastAsia="Times New Roman" w:hAnsiTheme="majorHAnsi" w:cstheme="majorHAnsi"/>
          <w:color w:val="171717"/>
          <w:sz w:val="24"/>
          <w:szCs w:val="24"/>
        </w:rPr>
        <w:t xml:space="preserve">time travel, schema evolution, processing data in the lake is typically harder than in </w:t>
      </w:r>
      <w:r w:rsidR="00CE15E6">
        <w:rPr>
          <w:rFonts w:asciiTheme="majorHAnsi" w:eastAsia="Times New Roman" w:hAnsiTheme="majorHAnsi" w:cstheme="majorHAnsi"/>
          <w:color w:val="171717"/>
          <w:sz w:val="24"/>
          <w:szCs w:val="24"/>
        </w:rPr>
        <w:t xml:space="preserve">database environments. For </w:t>
      </w:r>
      <w:r w:rsidR="006007DE">
        <w:rPr>
          <w:rFonts w:asciiTheme="majorHAnsi" w:eastAsia="Times New Roman" w:hAnsiTheme="majorHAnsi" w:cstheme="majorHAnsi"/>
          <w:color w:val="171717"/>
          <w:sz w:val="24"/>
          <w:szCs w:val="24"/>
        </w:rPr>
        <w:t>instance,</w:t>
      </w:r>
      <w:r w:rsidR="00CE15E6">
        <w:rPr>
          <w:rFonts w:asciiTheme="majorHAnsi" w:eastAsia="Times New Roman" w:hAnsiTheme="majorHAnsi" w:cstheme="majorHAnsi"/>
          <w:color w:val="171717"/>
          <w:sz w:val="24"/>
          <w:szCs w:val="24"/>
        </w:rPr>
        <w:t xml:space="preserve"> delta supports transactions with only 1 table, </w:t>
      </w:r>
      <w:r w:rsidR="00EE7B4C">
        <w:rPr>
          <w:rFonts w:asciiTheme="majorHAnsi" w:eastAsia="Times New Roman" w:hAnsiTheme="majorHAnsi" w:cstheme="majorHAnsi"/>
          <w:color w:val="171717"/>
          <w:sz w:val="24"/>
          <w:szCs w:val="24"/>
        </w:rPr>
        <w:t>schema evolution allows adding columns, but not changing types of removing columns. T</w:t>
      </w:r>
      <w:r w:rsidR="00F6598A">
        <w:rPr>
          <w:rFonts w:asciiTheme="majorHAnsi" w:eastAsia="Times New Roman" w:hAnsiTheme="majorHAnsi" w:cstheme="majorHAnsi"/>
          <w:color w:val="171717"/>
          <w:sz w:val="24"/>
          <w:szCs w:val="24"/>
        </w:rPr>
        <w:t xml:space="preserve">ime travel only goes as far as compaction, and if one does not compact storage requirements may increase </w:t>
      </w:r>
      <w:r w:rsidR="00EE7B4C">
        <w:rPr>
          <w:rFonts w:asciiTheme="majorHAnsi" w:eastAsia="Times New Roman" w:hAnsiTheme="majorHAnsi" w:cstheme="majorHAnsi"/>
          <w:color w:val="171717"/>
          <w:sz w:val="24"/>
          <w:szCs w:val="24"/>
        </w:rPr>
        <w:t xml:space="preserve">drastically. </w:t>
      </w:r>
      <w:r w:rsidR="00B2265F">
        <w:rPr>
          <w:rFonts w:asciiTheme="majorHAnsi" w:eastAsia="Times New Roman" w:hAnsiTheme="majorHAnsi" w:cstheme="majorHAnsi"/>
          <w:color w:val="171717"/>
          <w:sz w:val="24"/>
          <w:szCs w:val="24"/>
        </w:rPr>
        <w:t xml:space="preserve">Other challenges are the delta lake does not support constraints (primary, foreign, check), and that usually translates to more ETL code to </w:t>
      </w:r>
      <w:r w:rsidR="006007DE">
        <w:rPr>
          <w:rFonts w:asciiTheme="majorHAnsi" w:eastAsia="Times New Roman" w:hAnsiTheme="majorHAnsi" w:cstheme="majorHAnsi"/>
          <w:color w:val="171717"/>
          <w:sz w:val="24"/>
          <w:szCs w:val="24"/>
        </w:rPr>
        <w:t>ensure</w:t>
      </w:r>
      <w:r w:rsidR="00B2265F">
        <w:rPr>
          <w:rFonts w:asciiTheme="majorHAnsi" w:eastAsia="Times New Roman" w:hAnsiTheme="majorHAnsi" w:cstheme="majorHAnsi"/>
          <w:color w:val="171717"/>
          <w:sz w:val="24"/>
          <w:szCs w:val="24"/>
        </w:rPr>
        <w:t xml:space="preserve"> the data is consistent. </w:t>
      </w:r>
    </w:p>
    <w:p w14:paraId="71D6319E" w14:textId="67C9D29A" w:rsidR="00336C82" w:rsidRDefault="00A12BD7"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Keep in mind </w:t>
      </w:r>
      <w:r w:rsidR="00623AEA">
        <w:rPr>
          <w:rFonts w:asciiTheme="majorHAnsi" w:eastAsia="Times New Roman" w:hAnsiTheme="majorHAnsi" w:cstheme="majorHAnsi"/>
          <w:color w:val="171717"/>
          <w:sz w:val="24"/>
          <w:szCs w:val="24"/>
        </w:rPr>
        <w:t>h</w:t>
      </w:r>
      <w:r>
        <w:rPr>
          <w:rFonts w:asciiTheme="majorHAnsi" w:eastAsia="Times New Roman" w:hAnsiTheme="majorHAnsi" w:cstheme="majorHAnsi"/>
          <w:color w:val="171717"/>
          <w:sz w:val="24"/>
          <w:szCs w:val="24"/>
        </w:rPr>
        <w:t>adoop/spark/delta were</w:t>
      </w:r>
      <w:r w:rsidR="00195FBB">
        <w:rPr>
          <w:rFonts w:asciiTheme="majorHAnsi" w:eastAsia="Times New Roman" w:hAnsiTheme="majorHAnsi" w:cstheme="majorHAnsi"/>
          <w:color w:val="171717"/>
          <w:sz w:val="24"/>
          <w:szCs w:val="24"/>
        </w:rPr>
        <w:t xml:space="preserve"> created to support big data workloads with high velocity, volume and variety of data. </w:t>
      </w:r>
      <w:r w:rsidR="001263A7">
        <w:rPr>
          <w:rFonts w:asciiTheme="majorHAnsi" w:eastAsia="Times New Roman" w:hAnsiTheme="majorHAnsi" w:cstheme="majorHAnsi"/>
          <w:color w:val="171717"/>
          <w:sz w:val="24"/>
          <w:szCs w:val="24"/>
        </w:rPr>
        <w:t>I</w:t>
      </w:r>
      <w:r w:rsidR="000B21AE">
        <w:rPr>
          <w:rFonts w:asciiTheme="majorHAnsi" w:eastAsia="Times New Roman" w:hAnsiTheme="majorHAnsi" w:cstheme="majorHAnsi"/>
          <w:color w:val="171717"/>
          <w:sz w:val="24"/>
          <w:szCs w:val="24"/>
        </w:rPr>
        <w:t xml:space="preserve">f one is coming from </w:t>
      </w:r>
      <w:r w:rsidR="00255D34">
        <w:rPr>
          <w:rFonts w:asciiTheme="majorHAnsi" w:eastAsia="Times New Roman" w:hAnsiTheme="majorHAnsi" w:cstheme="majorHAnsi"/>
          <w:color w:val="171717"/>
          <w:sz w:val="24"/>
          <w:szCs w:val="24"/>
        </w:rPr>
        <w:t xml:space="preserve">SQL centric ETL environment, </w:t>
      </w:r>
      <w:r w:rsidR="00114AEA">
        <w:rPr>
          <w:rFonts w:asciiTheme="majorHAnsi" w:eastAsia="Times New Roman" w:hAnsiTheme="majorHAnsi" w:cstheme="majorHAnsi"/>
          <w:color w:val="171717"/>
          <w:sz w:val="24"/>
          <w:szCs w:val="24"/>
        </w:rPr>
        <w:t>and</w:t>
      </w:r>
      <w:r w:rsidR="00255D34">
        <w:rPr>
          <w:rFonts w:asciiTheme="majorHAnsi" w:eastAsia="Times New Roman" w:hAnsiTheme="majorHAnsi" w:cstheme="majorHAnsi"/>
          <w:color w:val="171717"/>
          <w:sz w:val="24"/>
          <w:szCs w:val="24"/>
        </w:rPr>
        <w:t xml:space="preserve"> rel</w:t>
      </w:r>
      <w:r w:rsidR="00114AEA">
        <w:rPr>
          <w:rFonts w:asciiTheme="majorHAnsi" w:eastAsia="Times New Roman" w:hAnsiTheme="majorHAnsi" w:cstheme="majorHAnsi"/>
          <w:color w:val="171717"/>
          <w:sz w:val="24"/>
          <w:szCs w:val="24"/>
        </w:rPr>
        <w:t>y</w:t>
      </w:r>
      <w:r w:rsidR="00255D34">
        <w:rPr>
          <w:rFonts w:asciiTheme="majorHAnsi" w:eastAsia="Times New Roman" w:hAnsiTheme="majorHAnsi" w:cstheme="majorHAnsi"/>
          <w:color w:val="171717"/>
          <w:sz w:val="24"/>
          <w:szCs w:val="24"/>
        </w:rPr>
        <w:t xml:space="preserve"> heavily in stored procedures, constraints and </w:t>
      </w:r>
      <w:r w:rsidR="009809FF">
        <w:rPr>
          <w:rFonts w:asciiTheme="majorHAnsi" w:eastAsia="Times New Roman" w:hAnsiTheme="majorHAnsi" w:cstheme="majorHAnsi"/>
          <w:color w:val="171717"/>
          <w:sz w:val="24"/>
          <w:szCs w:val="24"/>
        </w:rPr>
        <w:t xml:space="preserve">traditional ETL tools like SSIS, </w:t>
      </w:r>
      <w:r w:rsidR="00CE1A17">
        <w:rPr>
          <w:rFonts w:asciiTheme="majorHAnsi" w:eastAsia="Times New Roman" w:hAnsiTheme="majorHAnsi" w:cstheme="majorHAnsi"/>
          <w:color w:val="171717"/>
          <w:sz w:val="24"/>
          <w:szCs w:val="24"/>
        </w:rPr>
        <w:t xml:space="preserve">reflect whether </w:t>
      </w:r>
      <w:r w:rsidR="000B21AE">
        <w:rPr>
          <w:rFonts w:asciiTheme="majorHAnsi" w:eastAsia="Times New Roman" w:hAnsiTheme="majorHAnsi" w:cstheme="majorHAnsi"/>
          <w:color w:val="171717"/>
          <w:sz w:val="24"/>
          <w:szCs w:val="24"/>
        </w:rPr>
        <w:t>you</w:t>
      </w:r>
      <w:r w:rsidR="00CE1A17">
        <w:rPr>
          <w:rFonts w:asciiTheme="majorHAnsi" w:eastAsia="Times New Roman" w:hAnsiTheme="majorHAnsi" w:cstheme="majorHAnsi"/>
          <w:color w:val="171717"/>
          <w:sz w:val="24"/>
          <w:szCs w:val="24"/>
        </w:rPr>
        <w:t>r</w:t>
      </w:r>
      <w:r w:rsidR="000B21AE">
        <w:rPr>
          <w:rFonts w:asciiTheme="majorHAnsi" w:eastAsia="Times New Roman" w:hAnsiTheme="majorHAnsi" w:cstheme="majorHAnsi"/>
          <w:color w:val="171717"/>
          <w:sz w:val="24"/>
          <w:szCs w:val="24"/>
        </w:rPr>
        <w:t xml:space="preserve"> workload has any of the high V needs</w:t>
      </w:r>
      <w:r w:rsidR="009809FF">
        <w:rPr>
          <w:rFonts w:asciiTheme="majorHAnsi" w:eastAsia="Times New Roman" w:hAnsiTheme="majorHAnsi" w:cstheme="majorHAnsi"/>
          <w:color w:val="171717"/>
          <w:sz w:val="24"/>
          <w:szCs w:val="24"/>
        </w:rPr>
        <w:t>,</w:t>
      </w:r>
      <w:r w:rsidR="004C5FF3">
        <w:rPr>
          <w:rFonts w:asciiTheme="majorHAnsi" w:eastAsia="Times New Roman" w:hAnsiTheme="majorHAnsi" w:cstheme="majorHAnsi"/>
          <w:color w:val="171717"/>
          <w:sz w:val="24"/>
          <w:szCs w:val="24"/>
        </w:rPr>
        <w:t xml:space="preserve"> and be clear about what challenges </w:t>
      </w:r>
      <w:r w:rsidR="00160B66">
        <w:rPr>
          <w:rFonts w:asciiTheme="majorHAnsi" w:eastAsia="Times New Roman" w:hAnsiTheme="majorHAnsi" w:cstheme="majorHAnsi"/>
          <w:color w:val="171717"/>
          <w:sz w:val="24"/>
          <w:szCs w:val="24"/>
        </w:rPr>
        <w:t>your</w:t>
      </w:r>
      <w:r w:rsidR="0034227E">
        <w:rPr>
          <w:rFonts w:asciiTheme="majorHAnsi" w:eastAsia="Times New Roman" w:hAnsiTheme="majorHAnsi" w:cstheme="majorHAnsi"/>
          <w:color w:val="171717"/>
          <w:sz w:val="24"/>
          <w:szCs w:val="24"/>
        </w:rPr>
        <w:t xml:space="preserve"> initiative</w:t>
      </w:r>
      <w:r w:rsidR="00160B66">
        <w:rPr>
          <w:rFonts w:asciiTheme="majorHAnsi" w:eastAsia="Times New Roman" w:hAnsiTheme="majorHAnsi" w:cstheme="majorHAnsi"/>
          <w:color w:val="171717"/>
          <w:sz w:val="24"/>
          <w:szCs w:val="24"/>
        </w:rPr>
        <w:t xml:space="preserve"> is</w:t>
      </w:r>
      <w:r w:rsidR="0034227E">
        <w:rPr>
          <w:rFonts w:asciiTheme="majorHAnsi" w:eastAsia="Times New Roman" w:hAnsiTheme="majorHAnsi" w:cstheme="majorHAnsi"/>
          <w:color w:val="171717"/>
          <w:sz w:val="24"/>
          <w:szCs w:val="24"/>
        </w:rPr>
        <w:t xml:space="preserve"> trying to mitigate,</w:t>
      </w:r>
      <w:r w:rsidR="009809FF">
        <w:rPr>
          <w:rFonts w:asciiTheme="majorHAnsi" w:eastAsia="Times New Roman" w:hAnsiTheme="majorHAnsi" w:cstheme="majorHAnsi"/>
          <w:color w:val="171717"/>
          <w:sz w:val="24"/>
          <w:szCs w:val="24"/>
        </w:rPr>
        <w:t xml:space="preserve"> because refactoring the ETL code to SPARK</w:t>
      </w:r>
      <w:r w:rsidR="00F8276E">
        <w:rPr>
          <w:rFonts w:asciiTheme="majorHAnsi" w:eastAsia="Times New Roman" w:hAnsiTheme="majorHAnsi" w:cstheme="majorHAnsi"/>
          <w:color w:val="171717"/>
          <w:sz w:val="24"/>
          <w:szCs w:val="24"/>
        </w:rPr>
        <w:t>, or simply converting routines from SQL to Synapse SQL</w:t>
      </w:r>
      <w:r w:rsidR="009809FF">
        <w:rPr>
          <w:rFonts w:asciiTheme="majorHAnsi" w:eastAsia="Times New Roman" w:hAnsiTheme="majorHAnsi" w:cstheme="majorHAnsi"/>
          <w:color w:val="171717"/>
          <w:sz w:val="24"/>
          <w:szCs w:val="24"/>
        </w:rPr>
        <w:t xml:space="preserve"> is </w:t>
      </w:r>
      <w:r w:rsidR="006E7E35">
        <w:rPr>
          <w:rFonts w:asciiTheme="majorHAnsi" w:eastAsia="Times New Roman" w:hAnsiTheme="majorHAnsi" w:cstheme="majorHAnsi"/>
          <w:color w:val="171717"/>
          <w:sz w:val="24"/>
          <w:szCs w:val="24"/>
        </w:rPr>
        <w:t>usually harder than one predicts.</w:t>
      </w:r>
      <w:r w:rsidR="001263A7">
        <w:rPr>
          <w:rFonts w:asciiTheme="majorHAnsi" w:eastAsia="Times New Roman" w:hAnsiTheme="majorHAnsi" w:cstheme="majorHAnsi"/>
          <w:color w:val="171717"/>
          <w:sz w:val="24"/>
          <w:szCs w:val="24"/>
        </w:rPr>
        <w:t xml:space="preserve"> Finally take into consideration concurrency needs. SQL environments can handle thousands of simultaneous requests. A </w:t>
      </w:r>
      <w:r w:rsidR="00576575">
        <w:rPr>
          <w:rFonts w:asciiTheme="majorHAnsi" w:eastAsia="Times New Roman" w:hAnsiTheme="majorHAnsi" w:cstheme="majorHAnsi"/>
          <w:color w:val="171717"/>
          <w:sz w:val="24"/>
          <w:szCs w:val="24"/>
        </w:rPr>
        <w:t>Synapse dedicated pool can handle at most 128 concurrent request</w:t>
      </w:r>
      <w:r w:rsidR="00C372BE">
        <w:rPr>
          <w:rFonts w:asciiTheme="majorHAnsi" w:eastAsia="Times New Roman" w:hAnsiTheme="majorHAnsi" w:cstheme="majorHAnsi"/>
          <w:color w:val="171717"/>
          <w:sz w:val="24"/>
          <w:szCs w:val="24"/>
        </w:rPr>
        <w:t>s</w:t>
      </w:r>
      <w:r w:rsidR="00576575">
        <w:rPr>
          <w:rFonts w:asciiTheme="majorHAnsi" w:eastAsia="Times New Roman" w:hAnsiTheme="majorHAnsi" w:cstheme="majorHAnsi"/>
          <w:color w:val="171717"/>
          <w:sz w:val="24"/>
          <w:szCs w:val="24"/>
        </w:rPr>
        <w:t xml:space="preserve"> (with a large enough cluster).</w:t>
      </w:r>
      <w:r w:rsidR="0050628C">
        <w:rPr>
          <w:rFonts w:asciiTheme="majorHAnsi" w:eastAsia="Times New Roman" w:hAnsiTheme="majorHAnsi" w:cstheme="majorHAnsi"/>
          <w:color w:val="171717"/>
          <w:sz w:val="24"/>
          <w:szCs w:val="24"/>
        </w:rPr>
        <w:t xml:space="preserve"> When it comes to data lake and spar</w:t>
      </w:r>
      <w:r w:rsidR="00A80D98">
        <w:rPr>
          <w:rFonts w:asciiTheme="majorHAnsi" w:eastAsia="Times New Roman" w:hAnsiTheme="majorHAnsi" w:cstheme="majorHAnsi"/>
          <w:color w:val="171717"/>
          <w:sz w:val="24"/>
          <w:szCs w:val="24"/>
        </w:rPr>
        <w:t>k</w:t>
      </w:r>
      <w:r w:rsidR="0050628C">
        <w:rPr>
          <w:rFonts w:asciiTheme="majorHAnsi" w:eastAsia="Times New Roman" w:hAnsiTheme="majorHAnsi" w:cstheme="majorHAnsi"/>
          <w:color w:val="171717"/>
          <w:sz w:val="24"/>
          <w:szCs w:val="24"/>
        </w:rPr>
        <w:t xml:space="preserve">, even a high concurrency cluster </w:t>
      </w:r>
      <w:r w:rsidR="006F7179">
        <w:rPr>
          <w:rFonts w:asciiTheme="majorHAnsi" w:eastAsia="Times New Roman" w:hAnsiTheme="majorHAnsi" w:cstheme="majorHAnsi"/>
          <w:color w:val="171717"/>
          <w:sz w:val="24"/>
          <w:szCs w:val="24"/>
        </w:rPr>
        <w:t xml:space="preserve">is limited to </w:t>
      </w:r>
      <w:r w:rsidR="00235CCB">
        <w:rPr>
          <w:rFonts w:asciiTheme="majorHAnsi" w:eastAsia="Times New Roman" w:hAnsiTheme="majorHAnsi" w:cstheme="majorHAnsi"/>
          <w:color w:val="171717"/>
          <w:sz w:val="24"/>
          <w:szCs w:val="24"/>
        </w:rPr>
        <w:t>a few users</w:t>
      </w:r>
      <w:r w:rsidR="00F55CD3">
        <w:rPr>
          <w:rFonts w:asciiTheme="majorHAnsi" w:eastAsia="Times New Roman" w:hAnsiTheme="majorHAnsi" w:cstheme="majorHAnsi"/>
          <w:color w:val="171717"/>
          <w:sz w:val="24"/>
          <w:szCs w:val="24"/>
        </w:rPr>
        <w:t xml:space="preserve">, and when we have many clusters </w:t>
      </w:r>
      <w:r w:rsidR="004B34AE">
        <w:rPr>
          <w:rFonts w:asciiTheme="majorHAnsi" w:eastAsia="Times New Roman" w:hAnsiTheme="majorHAnsi" w:cstheme="majorHAnsi"/>
          <w:color w:val="171717"/>
          <w:sz w:val="24"/>
          <w:szCs w:val="24"/>
        </w:rPr>
        <w:t>running at the same time we can run into bandwidth issues with</w:t>
      </w:r>
      <w:r w:rsidR="006F7179">
        <w:rPr>
          <w:rFonts w:asciiTheme="majorHAnsi" w:eastAsia="Times New Roman" w:hAnsiTheme="majorHAnsi" w:cstheme="majorHAnsi"/>
          <w:color w:val="171717"/>
          <w:sz w:val="24"/>
          <w:szCs w:val="24"/>
        </w:rPr>
        <w:t xml:space="preserve"> </w:t>
      </w:r>
      <w:r w:rsidR="004B34AE">
        <w:rPr>
          <w:rFonts w:asciiTheme="majorHAnsi" w:eastAsia="Times New Roman" w:hAnsiTheme="majorHAnsi" w:cstheme="majorHAnsi"/>
          <w:color w:val="171717"/>
          <w:sz w:val="24"/>
          <w:szCs w:val="24"/>
        </w:rPr>
        <w:t xml:space="preserve">storage accounts. </w:t>
      </w:r>
      <w:r w:rsidR="006F7179">
        <w:rPr>
          <w:rFonts w:asciiTheme="majorHAnsi" w:eastAsia="Times New Roman" w:hAnsiTheme="majorHAnsi" w:cstheme="majorHAnsi"/>
          <w:color w:val="171717"/>
          <w:sz w:val="24"/>
          <w:szCs w:val="24"/>
        </w:rPr>
        <w:t xml:space="preserve">There </w:t>
      </w:r>
      <w:r w:rsidR="00576827">
        <w:rPr>
          <w:rFonts w:asciiTheme="majorHAnsi" w:eastAsia="Times New Roman" w:hAnsiTheme="majorHAnsi" w:cstheme="majorHAnsi"/>
          <w:color w:val="171717"/>
          <w:sz w:val="24"/>
          <w:szCs w:val="24"/>
        </w:rPr>
        <w:t>are fundamental differences between</w:t>
      </w:r>
      <w:r w:rsidR="006F7179">
        <w:rPr>
          <w:rFonts w:asciiTheme="majorHAnsi" w:eastAsia="Times New Roman" w:hAnsiTheme="majorHAnsi" w:cstheme="majorHAnsi"/>
          <w:color w:val="171717"/>
          <w:sz w:val="24"/>
          <w:szCs w:val="24"/>
        </w:rPr>
        <w:t xml:space="preserve"> designing environments to handle a few large jobs, </w:t>
      </w:r>
      <w:r w:rsidR="000644A9">
        <w:rPr>
          <w:rFonts w:asciiTheme="majorHAnsi" w:eastAsia="Times New Roman" w:hAnsiTheme="majorHAnsi" w:cstheme="majorHAnsi"/>
          <w:color w:val="171717"/>
          <w:sz w:val="24"/>
          <w:szCs w:val="24"/>
        </w:rPr>
        <w:t>or</w:t>
      </w:r>
      <w:r w:rsidR="006F7179">
        <w:rPr>
          <w:rFonts w:asciiTheme="majorHAnsi" w:eastAsia="Times New Roman" w:hAnsiTheme="majorHAnsi" w:cstheme="majorHAnsi"/>
          <w:color w:val="171717"/>
          <w:sz w:val="24"/>
          <w:szCs w:val="24"/>
        </w:rPr>
        <w:t xml:space="preserve"> to handle many small jobs.</w:t>
      </w:r>
      <w:r w:rsidR="00CB217E">
        <w:rPr>
          <w:rFonts w:asciiTheme="majorHAnsi" w:eastAsia="Times New Roman" w:hAnsiTheme="majorHAnsi" w:cstheme="majorHAnsi"/>
          <w:color w:val="171717"/>
          <w:sz w:val="24"/>
          <w:szCs w:val="24"/>
        </w:rPr>
        <w:t xml:space="preserve"> </w:t>
      </w:r>
      <w:r w:rsidR="002107DC">
        <w:rPr>
          <w:rFonts w:asciiTheme="majorHAnsi" w:eastAsia="Times New Roman" w:hAnsiTheme="majorHAnsi" w:cstheme="majorHAnsi"/>
          <w:color w:val="171717"/>
          <w:sz w:val="24"/>
          <w:szCs w:val="24"/>
        </w:rPr>
        <w:t>For instance, w</w:t>
      </w:r>
      <w:r w:rsidR="009C4A95">
        <w:rPr>
          <w:rFonts w:asciiTheme="majorHAnsi" w:eastAsia="Times New Roman" w:hAnsiTheme="majorHAnsi" w:cstheme="majorHAnsi"/>
          <w:color w:val="171717"/>
          <w:sz w:val="24"/>
          <w:szCs w:val="24"/>
        </w:rPr>
        <w:t xml:space="preserve">hen </w:t>
      </w:r>
      <w:r w:rsidR="00A14B4C">
        <w:rPr>
          <w:rFonts w:asciiTheme="majorHAnsi" w:eastAsia="Times New Roman" w:hAnsiTheme="majorHAnsi" w:cstheme="majorHAnsi"/>
          <w:color w:val="171717"/>
          <w:sz w:val="24"/>
          <w:szCs w:val="24"/>
        </w:rPr>
        <w:t>increasing</w:t>
      </w:r>
      <w:r w:rsidR="00CB217E">
        <w:rPr>
          <w:rFonts w:asciiTheme="majorHAnsi" w:eastAsia="Times New Roman" w:hAnsiTheme="majorHAnsi" w:cstheme="majorHAnsi"/>
          <w:color w:val="171717"/>
          <w:sz w:val="24"/>
          <w:szCs w:val="24"/>
        </w:rPr>
        <w:t xml:space="preserve"> frequency of ETL</w:t>
      </w:r>
      <w:r w:rsidR="00A14B4C">
        <w:rPr>
          <w:rFonts w:asciiTheme="majorHAnsi" w:eastAsia="Times New Roman" w:hAnsiTheme="majorHAnsi" w:cstheme="majorHAnsi"/>
          <w:color w:val="171717"/>
          <w:sz w:val="24"/>
          <w:szCs w:val="24"/>
        </w:rPr>
        <w:t xml:space="preserve"> from once a day to every few minutes</w:t>
      </w:r>
      <w:r w:rsidR="00CB217E">
        <w:rPr>
          <w:rFonts w:asciiTheme="majorHAnsi" w:eastAsia="Times New Roman" w:hAnsiTheme="majorHAnsi" w:cstheme="majorHAnsi"/>
          <w:color w:val="171717"/>
          <w:sz w:val="24"/>
          <w:szCs w:val="24"/>
        </w:rPr>
        <w:t xml:space="preserve">, </w:t>
      </w:r>
      <w:r w:rsidR="00A14B4C">
        <w:rPr>
          <w:rFonts w:asciiTheme="majorHAnsi" w:eastAsia="Times New Roman" w:hAnsiTheme="majorHAnsi" w:cstheme="majorHAnsi"/>
          <w:color w:val="171717"/>
          <w:sz w:val="24"/>
          <w:szCs w:val="24"/>
        </w:rPr>
        <w:t xml:space="preserve">thus </w:t>
      </w:r>
      <w:r w:rsidR="008965F9">
        <w:rPr>
          <w:rFonts w:asciiTheme="majorHAnsi" w:eastAsia="Times New Roman" w:hAnsiTheme="majorHAnsi" w:cstheme="majorHAnsi"/>
          <w:color w:val="171717"/>
          <w:sz w:val="24"/>
          <w:szCs w:val="24"/>
        </w:rPr>
        <w:t>reducing the sizes of incremental jobs</w:t>
      </w:r>
      <w:r w:rsidR="009C4A95">
        <w:rPr>
          <w:rFonts w:asciiTheme="majorHAnsi" w:eastAsia="Times New Roman" w:hAnsiTheme="majorHAnsi" w:cstheme="majorHAnsi"/>
          <w:color w:val="171717"/>
          <w:sz w:val="24"/>
          <w:szCs w:val="24"/>
        </w:rPr>
        <w:t xml:space="preserve"> but increasing the number </w:t>
      </w:r>
      <w:r w:rsidR="00F22B58">
        <w:rPr>
          <w:rFonts w:asciiTheme="majorHAnsi" w:eastAsia="Times New Roman" w:hAnsiTheme="majorHAnsi" w:cstheme="majorHAnsi"/>
          <w:color w:val="171717"/>
          <w:sz w:val="24"/>
          <w:szCs w:val="24"/>
        </w:rPr>
        <w:t xml:space="preserve">and frequency </w:t>
      </w:r>
      <w:r w:rsidR="009C4A95">
        <w:rPr>
          <w:rFonts w:asciiTheme="majorHAnsi" w:eastAsia="Times New Roman" w:hAnsiTheme="majorHAnsi" w:cstheme="majorHAnsi"/>
          <w:color w:val="171717"/>
          <w:sz w:val="24"/>
          <w:szCs w:val="24"/>
        </w:rPr>
        <w:t>of commands, the nature of the ETL workload could shift from OLAP to OLTP</w:t>
      </w:r>
      <w:r w:rsidR="00A14B4C">
        <w:rPr>
          <w:rFonts w:asciiTheme="majorHAnsi" w:eastAsia="Times New Roman" w:hAnsiTheme="majorHAnsi" w:cstheme="majorHAnsi"/>
          <w:color w:val="171717"/>
          <w:sz w:val="24"/>
          <w:szCs w:val="24"/>
        </w:rPr>
        <w:t xml:space="preserve">, </w:t>
      </w:r>
      <w:r w:rsidR="00810AF4">
        <w:rPr>
          <w:rFonts w:asciiTheme="majorHAnsi" w:eastAsia="Times New Roman" w:hAnsiTheme="majorHAnsi" w:cstheme="majorHAnsi"/>
          <w:color w:val="171717"/>
          <w:sz w:val="24"/>
          <w:szCs w:val="24"/>
        </w:rPr>
        <w:t xml:space="preserve">making is less </w:t>
      </w:r>
      <w:r w:rsidR="001A2B07">
        <w:rPr>
          <w:rFonts w:asciiTheme="majorHAnsi" w:eastAsia="Times New Roman" w:hAnsiTheme="majorHAnsi" w:cstheme="majorHAnsi"/>
          <w:color w:val="171717"/>
          <w:sz w:val="24"/>
          <w:szCs w:val="24"/>
        </w:rPr>
        <w:t>suited</w:t>
      </w:r>
      <w:r w:rsidR="00810AF4">
        <w:rPr>
          <w:rFonts w:asciiTheme="majorHAnsi" w:eastAsia="Times New Roman" w:hAnsiTheme="majorHAnsi" w:cstheme="majorHAnsi"/>
          <w:color w:val="171717"/>
          <w:sz w:val="24"/>
          <w:szCs w:val="24"/>
        </w:rPr>
        <w:t xml:space="preserve"> </w:t>
      </w:r>
      <w:r w:rsidR="001A2B07">
        <w:rPr>
          <w:rFonts w:asciiTheme="majorHAnsi" w:eastAsia="Times New Roman" w:hAnsiTheme="majorHAnsi" w:cstheme="majorHAnsi"/>
          <w:color w:val="171717"/>
          <w:sz w:val="24"/>
          <w:szCs w:val="24"/>
        </w:rPr>
        <w:t>for</w:t>
      </w:r>
      <w:r w:rsidR="00810AF4">
        <w:rPr>
          <w:rFonts w:asciiTheme="majorHAnsi" w:eastAsia="Times New Roman" w:hAnsiTheme="majorHAnsi" w:cstheme="majorHAnsi"/>
          <w:color w:val="171717"/>
          <w:sz w:val="24"/>
          <w:szCs w:val="24"/>
        </w:rPr>
        <w:t xml:space="preserve"> MPPs or </w:t>
      </w:r>
      <w:r w:rsidR="001A2B07">
        <w:rPr>
          <w:rFonts w:asciiTheme="majorHAnsi" w:eastAsia="Times New Roman" w:hAnsiTheme="majorHAnsi" w:cstheme="majorHAnsi"/>
          <w:color w:val="171717"/>
          <w:sz w:val="24"/>
          <w:szCs w:val="24"/>
        </w:rPr>
        <w:t>Data Lakes</w:t>
      </w:r>
      <w:r w:rsidR="009C4A95">
        <w:rPr>
          <w:rFonts w:asciiTheme="majorHAnsi" w:eastAsia="Times New Roman" w:hAnsiTheme="majorHAnsi" w:cstheme="majorHAnsi"/>
          <w:color w:val="171717"/>
          <w:sz w:val="24"/>
          <w:szCs w:val="24"/>
        </w:rPr>
        <w:t xml:space="preserve">. </w:t>
      </w:r>
      <w:r w:rsidR="00336C82">
        <w:rPr>
          <w:rFonts w:asciiTheme="majorHAnsi" w:eastAsia="Times New Roman" w:hAnsiTheme="majorHAnsi" w:cstheme="majorHAnsi"/>
          <w:color w:val="171717"/>
          <w:sz w:val="24"/>
          <w:szCs w:val="24"/>
        </w:rPr>
        <w:t>Columnar stor</w:t>
      </w:r>
      <w:r w:rsidR="00075860">
        <w:rPr>
          <w:rFonts w:asciiTheme="majorHAnsi" w:eastAsia="Times New Roman" w:hAnsiTheme="majorHAnsi" w:cstheme="majorHAnsi"/>
          <w:color w:val="171717"/>
          <w:sz w:val="24"/>
          <w:szCs w:val="24"/>
        </w:rPr>
        <w:t>age</w:t>
      </w:r>
      <w:r w:rsidR="00336C82">
        <w:rPr>
          <w:rFonts w:asciiTheme="majorHAnsi" w:eastAsia="Times New Roman" w:hAnsiTheme="majorHAnsi" w:cstheme="majorHAnsi"/>
          <w:color w:val="171717"/>
          <w:sz w:val="24"/>
          <w:szCs w:val="24"/>
        </w:rPr>
        <w:t xml:space="preserve"> formats such as parquet were designed to store large volumes of </w:t>
      </w:r>
      <w:r w:rsidR="003A31E9">
        <w:rPr>
          <w:rFonts w:asciiTheme="majorHAnsi" w:eastAsia="Times New Roman" w:hAnsiTheme="majorHAnsi" w:cstheme="majorHAnsi"/>
          <w:color w:val="171717"/>
          <w:sz w:val="24"/>
          <w:szCs w:val="24"/>
        </w:rPr>
        <w:t>static data</w:t>
      </w:r>
      <w:r w:rsidR="00336C82">
        <w:rPr>
          <w:rFonts w:asciiTheme="majorHAnsi" w:eastAsia="Times New Roman" w:hAnsiTheme="majorHAnsi" w:cstheme="majorHAnsi"/>
          <w:color w:val="171717"/>
          <w:sz w:val="24"/>
          <w:szCs w:val="24"/>
        </w:rPr>
        <w:t xml:space="preserve">. </w:t>
      </w:r>
      <w:r w:rsidR="00075860">
        <w:rPr>
          <w:rFonts w:asciiTheme="majorHAnsi" w:eastAsia="Times New Roman" w:hAnsiTheme="majorHAnsi" w:cstheme="majorHAnsi"/>
          <w:color w:val="171717"/>
          <w:sz w:val="24"/>
          <w:szCs w:val="24"/>
        </w:rPr>
        <w:t xml:space="preserve">These formats rely on compression for performance, it turns out compression does not work well when the data gets updated/deleted. So columnar stores and near real time </w:t>
      </w:r>
      <w:r w:rsidR="00807791">
        <w:rPr>
          <w:rFonts w:asciiTheme="majorHAnsi" w:eastAsia="Times New Roman" w:hAnsiTheme="majorHAnsi" w:cstheme="majorHAnsi"/>
          <w:color w:val="171717"/>
          <w:sz w:val="24"/>
          <w:szCs w:val="24"/>
        </w:rPr>
        <w:t xml:space="preserve">ETL </w:t>
      </w:r>
      <w:r w:rsidR="005C5374">
        <w:rPr>
          <w:rFonts w:asciiTheme="majorHAnsi" w:eastAsia="Times New Roman" w:hAnsiTheme="majorHAnsi" w:cstheme="majorHAnsi"/>
          <w:color w:val="171717"/>
          <w:sz w:val="24"/>
          <w:szCs w:val="24"/>
        </w:rPr>
        <w:t>have inherent incompatibilities</w:t>
      </w:r>
      <w:r w:rsidR="00807791">
        <w:rPr>
          <w:rFonts w:asciiTheme="majorHAnsi" w:eastAsia="Times New Roman" w:hAnsiTheme="majorHAnsi" w:cstheme="majorHAnsi"/>
          <w:color w:val="171717"/>
          <w:sz w:val="24"/>
          <w:szCs w:val="24"/>
        </w:rPr>
        <w:t xml:space="preserve">. </w:t>
      </w:r>
    </w:p>
    <w:p w14:paraId="4F06B313" w14:textId="7E425CDC" w:rsidR="001263A7" w:rsidRPr="002D45AE" w:rsidRDefault="00336C82"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Pr>
          <w:rFonts w:asciiTheme="majorHAnsi" w:eastAsia="Times New Roman" w:hAnsiTheme="majorHAnsi" w:cstheme="majorHAnsi"/>
          <w:color w:val="171717"/>
          <w:sz w:val="24"/>
          <w:szCs w:val="24"/>
        </w:rPr>
        <w:t xml:space="preserve"> </w:t>
      </w:r>
      <w:r w:rsidR="00C004E9">
        <w:rPr>
          <w:rFonts w:asciiTheme="majorHAnsi" w:eastAsia="Times New Roman" w:hAnsiTheme="majorHAnsi" w:cstheme="majorHAnsi"/>
          <w:color w:val="171717"/>
          <w:sz w:val="24"/>
          <w:szCs w:val="24"/>
        </w:rPr>
        <w:t>In many situations hybrid approaches make more sense, combining SMP SQL, MPP SQL</w:t>
      </w:r>
      <w:r w:rsidR="00601487">
        <w:rPr>
          <w:rFonts w:asciiTheme="majorHAnsi" w:eastAsia="Times New Roman" w:hAnsiTheme="majorHAnsi" w:cstheme="majorHAnsi"/>
          <w:color w:val="171717"/>
          <w:sz w:val="24"/>
          <w:szCs w:val="24"/>
        </w:rPr>
        <w:t>, Serverless SQL,</w:t>
      </w:r>
      <w:r w:rsidR="00C004E9">
        <w:rPr>
          <w:rFonts w:asciiTheme="majorHAnsi" w:eastAsia="Times New Roman" w:hAnsiTheme="majorHAnsi" w:cstheme="majorHAnsi"/>
          <w:color w:val="171717"/>
          <w:sz w:val="24"/>
          <w:szCs w:val="24"/>
        </w:rPr>
        <w:t xml:space="preserve"> </w:t>
      </w:r>
      <w:r w:rsidR="000C0154">
        <w:rPr>
          <w:rFonts w:asciiTheme="majorHAnsi" w:eastAsia="Times New Roman" w:hAnsiTheme="majorHAnsi" w:cstheme="majorHAnsi"/>
          <w:color w:val="171717"/>
          <w:sz w:val="24"/>
          <w:szCs w:val="24"/>
        </w:rPr>
        <w:t>data lake</w:t>
      </w:r>
      <w:r w:rsidR="00601487">
        <w:rPr>
          <w:rFonts w:asciiTheme="majorHAnsi" w:eastAsia="Times New Roman" w:hAnsiTheme="majorHAnsi" w:cstheme="majorHAnsi"/>
          <w:color w:val="171717"/>
          <w:sz w:val="24"/>
          <w:szCs w:val="24"/>
        </w:rPr>
        <w:t xml:space="preserve"> and Spark</w:t>
      </w:r>
      <w:r w:rsidR="000C0154">
        <w:rPr>
          <w:rFonts w:asciiTheme="majorHAnsi" w:eastAsia="Times New Roman" w:hAnsiTheme="majorHAnsi" w:cstheme="majorHAnsi"/>
          <w:color w:val="171717"/>
          <w:sz w:val="24"/>
          <w:szCs w:val="24"/>
        </w:rPr>
        <w:t>, levering the best that each stack offers</w:t>
      </w:r>
      <w:r w:rsidR="002B7095">
        <w:rPr>
          <w:rFonts w:asciiTheme="majorHAnsi" w:eastAsia="Times New Roman" w:hAnsiTheme="majorHAnsi" w:cstheme="majorHAnsi"/>
          <w:color w:val="171717"/>
          <w:sz w:val="24"/>
          <w:szCs w:val="24"/>
        </w:rPr>
        <w:t>.</w:t>
      </w:r>
      <w:r w:rsidR="006B609F">
        <w:rPr>
          <w:rFonts w:asciiTheme="majorHAnsi" w:eastAsia="Times New Roman" w:hAnsiTheme="majorHAnsi" w:cstheme="majorHAnsi"/>
          <w:color w:val="171717"/>
          <w:sz w:val="24"/>
          <w:szCs w:val="24"/>
        </w:rPr>
        <w:t xml:space="preserve"> Synapse offers ease of integration of these technologies like no other product.</w:t>
      </w:r>
      <w:r w:rsidR="003013CE">
        <w:rPr>
          <w:rFonts w:asciiTheme="majorHAnsi" w:eastAsia="Times New Roman" w:hAnsiTheme="majorHAnsi" w:cstheme="majorHAnsi"/>
          <w:color w:val="171717"/>
          <w:sz w:val="24"/>
          <w:szCs w:val="24"/>
        </w:rPr>
        <w:t xml:space="preserve"> Keep in mind you can also add Azure SQL, Managed Instance and SQL VMs to the mix</w:t>
      </w:r>
      <w:r w:rsidR="008B3DA4">
        <w:rPr>
          <w:rFonts w:asciiTheme="majorHAnsi" w:eastAsia="Times New Roman" w:hAnsiTheme="majorHAnsi" w:cstheme="majorHAnsi"/>
          <w:color w:val="171717"/>
          <w:sz w:val="24"/>
          <w:szCs w:val="24"/>
        </w:rPr>
        <w:t xml:space="preserve">, </w:t>
      </w:r>
      <w:r w:rsidR="001767D9">
        <w:rPr>
          <w:rFonts w:asciiTheme="majorHAnsi" w:eastAsia="Times New Roman" w:hAnsiTheme="majorHAnsi" w:cstheme="majorHAnsi"/>
          <w:color w:val="171717"/>
          <w:sz w:val="24"/>
          <w:szCs w:val="24"/>
        </w:rPr>
        <w:t>especially</w:t>
      </w:r>
      <w:r w:rsidR="008B3DA4">
        <w:rPr>
          <w:rFonts w:asciiTheme="majorHAnsi" w:eastAsia="Times New Roman" w:hAnsiTheme="majorHAnsi" w:cstheme="majorHAnsi"/>
          <w:color w:val="171717"/>
          <w:sz w:val="24"/>
          <w:szCs w:val="24"/>
        </w:rPr>
        <w:t xml:space="preserve"> when you want to lift and shift</w:t>
      </w:r>
      <w:r w:rsidR="000640E2">
        <w:rPr>
          <w:rFonts w:asciiTheme="majorHAnsi" w:eastAsia="Times New Roman" w:hAnsiTheme="majorHAnsi" w:cstheme="majorHAnsi"/>
          <w:color w:val="171717"/>
          <w:sz w:val="24"/>
          <w:szCs w:val="24"/>
        </w:rPr>
        <w:t xml:space="preserve"> and</w:t>
      </w:r>
      <w:r w:rsidR="008B3DA4">
        <w:rPr>
          <w:rFonts w:asciiTheme="majorHAnsi" w:eastAsia="Times New Roman" w:hAnsiTheme="majorHAnsi" w:cstheme="majorHAnsi"/>
          <w:color w:val="171717"/>
          <w:sz w:val="24"/>
          <w:szCs w:val="24"/>
        </w:rPr>
        <w:t xml:space="preserve"> minimiz</w:t>
      </w:r>
      <w:r w:rsidR="009657AF">
        <w:rPr>
          <w:rFonts w:asciiTheme="majorHAnsi" w:eastAsia="Times New Roman" w:hAnsiTheme="majorHAnsi" w:cstheme="majorHAnsi"/>
          <w:color w:val="171717"/>
          <w:sz w:val="24"/>
          <w:szCs w:val="24"/>
        </w:rPr>
        <w:t>e</w:t>
      </w:r>
      <w:r w:rsidR="008B3DA4">
        <w:rPr>
          <w:rFonts w:asciiTheme="majorHAnsi" w:eastAsia="Times New Roman" w:hAnsiTheme="majorHAnsi" w:cstheme="majorHAnsi"/>
          <w:color w:val="171717"/>
          <w:sz w:val="24"/>
          <w:szCs w:val="24"/>
        </w:rPr>
        <w:t xml:space="preserve"> refactoring.</w:t>
      </w:r>
    </w:p>
    <w:p w14:paraId="02AF8798" w14:textId="253062BA" w:rsidR="00426163" w:rsidRPr="002D45AE" w:rsidRDefault="00426163" w:rsidP="00B31175">
      <w:pPr>
        <w:shd w:val="clear" w:color="auto" w:fill="FFFFFF"/>
        <w:spacing w:before="100" w:beforeAutospacing="1" w:after="100" w:afterAutospacing="1" w:line="240" w:lineRule="auto"/>
        <w:rPr>
          <w:rFonts w:asciiTheme="majorHAnsi" w:eastAsia="Times New Roman" w:hAnsiTheme="majorHAnsi" w:cstheme="majorHAnsi"/>
          <w:color w:val="171717"/>
          <w:sz w:val="24"/>
          <w:szCs w:val="24"/>
        </w:rPr>
      </w:pPr>
      <w:r w:rsidRPr="002D45AE">
        <w:rPr>
          <w:rFonts w:asciiTheme="majorHAnsi" w:hAnsiTheme="majorHAnsi" w:cstheme="majorHAnsi"/>
          <w:noProof/>
        </w:rPr>
        <w:lastRenderedPageBreak/>
        <w:drawing>
          <wp:inline distT="0" distB="0" distL="0" distR="0" wp14:anchorId="4B4341CC" wp14:editId="4EB4DC77">
            <wp:extent cx="5622878" cy="3481260"/>
            <wp:effectExtent l="0" t="0" r="0" b="5080"/>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2324" cy="3505682"/>
                    </a:xfrm>
                    <a:prstGeom prst="rect">
                      <a:avLst/>
                    </a:prstGeom>
                    <a:noFill/>
                    <a:ln>
                      <a:noFill/>
                    </a:ln>
                  </pic:spPr>
                </pic:pic>
              </a:graphicData>
            </a:graphic>
          </wp:inline>
        </w:drawing>
      </w:r>
    </w:p>
    <w:p w14:paraId="6B69B4D1" w14:textId="77777777" w:rsidR="00A10A43" w:rsidRPr="002D45AE" w:rsidRDefault="006D40DC" w:rsidP="00111A88">
      <w:pPr>
        <w:pStyle w:val="Heading2"/>
        <w:rPr>
          <w:rStyle w:val="Heading2Char"/>
          <w:rFonts w:asciiTheme="majorHAnsi" w:hAnsiTheme="majorHAnsi" w:cstheme="majorHAnsi"/>
        </w:rPr>
      </w:pPr>
      <w:bookmarkStart w:id="12" w:name="_Toc107384216"/>
      <w:r w:rsidRPr="002D45AE">
        <w:rPr>
          <w:rStyle w:val="Heading2Char"/>
          <w:rFonts w:asciiTheme="majorHAnsi" w:hAnsiTheme="majorHAnsi" w:cstheme="majorHAnsi"/>
        </w:rPr>
        <w:t>Feature Summary</w:t>
      </w:r>
      <w:bookmarkEnd w:id="12"/>
    </w:p>
    <w:p w14:paraId="7F7F3908" w14:textId="514AA93D" w:rsidR="006D40DC" w:rsidRPr="002D45AE" w:rsidRDefault="00A10A43" w:rsidP="00A10A43">
      <w:pPr>
        <w:rPr>
          <w:rFonts w:asciiTheme="majorHAnsi" w:hAnsiTheme="majorHAnsi" w:cstheme="majorHAnsi"/>
        </w:rPr>
      </w:pPr>
      <w:r w:rsidRPr="002D45AE">
        <w:rPr>
          <w:rFonts w:asciiTheme="majorHAnsi" w:hAnsiTheme="majorHAnsi" w:cstheme="majorHAnsi"/>
          <w:noProof/>
        </w:rPr>
        <w:drawing>
          <wp:inline distT="0" distB="0" distL="0" distR="0" wp14:anchorId="384B77FB" wp14:editId="4246A476">
            <wp:extent cx="4394200" cy="2224797"/>
            <wp:effectExtent l="0" t="0" r="6350" b="4445"/>
            <wp:docPr id="54" name="Picture 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alendar&#10;&#10;Description automatically generated"/>
                    <pic:cNvPicPr/>
                  </pic:nvPicPr>
                  <pic:blipFill>
                    <a:blip r:embed="rId20"/>
                    <a:stretch>
                      <a:fillRect/>
                    </a:stretch>
                  </pic:blipFill>
                  <pic:spPr>
                    <a:xfrm>
                      <a:off x="0" y="0"/>
                      <a:ext cx="4411199" cy="2233404"/>
                    </a:xfrm>
                    <a:prstGeom prst="rect">
                      <a:avLst/>
                    </a:prstGeom>
                    <a:noFill/>
                    <a:ln>
                      <a:noFill/>
                    </a:ln>
                  </pic:spPr>
                </pic:pic>
              </a:graphicData>
            </a:graphic>
          </wp:inline>
        </w:drawing>
      </w:r>
      <w:r w:rsidR="006D40DC" w:rsidRPr="002D45AE">
        <w:rPr>
          <w:rFonts w:asciiTheme="majorHAnsi" w:hAnsiTheme="majorHAnsi" w:cstheme="majorHAnsi"/>
        </w:rPr>
        <w:br/>
      </w:r>
    </w:p>
    <w:p w14:paraId="004B88D0" w14:textId="77777777" w:rsidR="000215CD" w:rsidRDefault="000215CD">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01258472" w14:textId="4B0B01A9" w:rsidR="002B4827" w:rsidRPr="002D45AE" w:rsidRDefault="002B4827" w:rsidP="002B4827">
      <w:pPr>
        <w:pStyle w:val="Heading1"/>
        <w:rPr>
          <w:rFonts w:asciiTheme="majorHAnsi" w:hAnsiTheme="majorHAnsi" w:cstheme="majorHAnsi"/>
        </w:rPr>
      </w:pPr>
      <w:bookmarkStart w:id="13" w:name="_Toc107384217"/>
      <w:r w:rsidRPr="002D45AE">
        <w:rPr>
          <w:rFonts w:asciiTheme="majorHAnsi" w:hAnsiTheme="majorHAnsi" w:cstheme="majorHAnsi"/>
        </w:rPr>
        <w:lastRenderedPageBreak/>
        <w:t>Dedicated SQL Pools</w:t>
      </w:r>
      <w:bookmarkEnd w:id="13"/>
    </w:p>
    <w:p w14:paraId="137B1844" w14:textId="77777777" w:rsidR="001256C0" w:rsidRPr="002D45AE" w:rsidRDefault="001256C0" w:rsidP="001256C0">
      <w:pPr>
        <w:pStyle w:val="Heading2"/>
        <w:rPr>
          <w:rFonts w:asciiTheme="majorHAnsi" w:hAnsiTheme="majorHAnsi" w:cstheme="majorHAnsi"/>
        </w:rPr>
      </w:pPr>
      <w:bookmarkStart w:id="14" w:name="_Toc107384218"/>
      <w:r w:rsidRPr="002D45AE">
        <w:rPr>
          <w:rFonts w:asciiTheme="majorHAnsi" w:hAnsiTheme="majorHAnsi" w:cstheme="majorHAnsi"/>
        </w:rPr>
        <w:t>Architecture</w:t>
      </w:r>
      <w:bookmarkEnd w:id="14"/>
    </w:p>
    <w:p w14:paraId="745E9D00"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 xml:space="preserve">Traditional relational database engines (such as SQL Server, Oracle, MySql, PostGress, DB2) use the SMP </w:t>
      </w:r>
      <w:r>
        <w:rPr>
          <w:rFonts w:asciiTheme="majorHAnsi" w:hAnsiTheme="majorHAnsi" w:cstheme="majorHAnsi"/>
        </w:rPr>
        <w:t xml:space="preserve">(symmetric multi-processing) </w:t>
      </w:r>
      <w:r w:rsidRPr="002D45AE">
        <w:rPr>
          <w:rFonts w:asciiTheme="majorHAnsi" w:hAnsiTheme="majorHAnsi" w:cstheme="majorHAnsi"/>
        </w:rPr>
        <w:t>architecture. In this architecture you may have readable secondary nodes, but all updates must go through the primary node. Also, any given query can be processed only 1 by node.</w:t>
      </w:r>
    </w:p>
    <w:p w14:paraId="6CBA00F5"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Example of a multi node SMP:</w:t>
      </w:r>
    </w:p>
    <w:p w14:paraId="36C3AFDD"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noProof/>
        </w:rPr>
        <w:drawing>
          <wp:inline distT="0" distB="0" distL="0" distR="0" wp14:anchorId="76DFEDA7" wp14:editId="07AD1203">
            <wp:extent cx="4069873" cy="2232343"/>
            <wp:effectExtent l="0" t="0" r="698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0502" cy="2238173"/>
                    </a:xfrm>
                    <a:prstGeom prst="rect">
                      <a:avLst/>
                    </a:prstGeom>
                    <a:noFill/>
                    <a:ln>
                      <a:noFill/>
                    </a:ln>
                  </pic:spPr>
                </pic:pic>
              </a:graphicData>
            </a:graphic>
          </wp:inline>
        </w:drawing>
      </w:r>
    </w:p>
    <w:p w14:paraId="0C3E8AAE" w14:textId="77777777" w:rsidR="001256C0" w:rsidRPr="002D45AE" w:rsidRDefault="001256C0" w:rsidP="001256C0">
      <w:pPr>
        <w:shd w:val="clear" w:color="auto" w:fill="FFFFFF"/>
        <w:spacing w:before="100" w:beforeAutospacing="1" w:after="100" w:afterAutospacing="1" w:line="240" w:lineRule="auto"/>
        <w:rPr>
          <w:rFonts w:asciiTheme="majorHAnsi" w:hAnsiTheme="majorHAnsi" w:cstheme="majorHAnsi"/>
        </w:rPr>
      </w:pPr>
      <w:r w:rsidRPr="002D45AE">
        <w:rPr>
          <w:rFonts w:asciiTheme="majorHAnsi" w:hAnsiTheme="majorHAnsi" w:cstheme="majorHAnsi"/>
        </w:rPr>
        <w:t>Distributed data warehouse engines (such as Synapse Dedicated Pools, Teradata, Netezza, Snowflake and Vertica) use the MPP</w:t>
      </w:r>
      <w:r>
        <w:rPr>
          <w:rFonts w:asciiTheme="majorHAnsi" w:hAnsiTheme="majorHAnsi" w:cstheme="majorHAnsi"/>
        </w:rPr>
        <w:t xml:space="preserve"> (massive parallel processing)</w:t>
      </w:r>
      <w:r w:rsidRPr="002D45AE">
        <w:rPr>
          <w:rFonts w:asciiTheme="majorHAnsi" w:hAnsiTheme="majorHAnsi" w:cstheme="majorHAnsi"/>
        </w:rPr>
        <w:t xml:space="preserve"> Architecture, which is composed of a Control node and multiple Compute nodes. In MPPs all queries still must be sent to the control node, which does authentication (who is connecting), authorization (permissions evaluation), and optimization (build query plan). But the request gets split and sent to compute nodes for distributed execution. Also, updates may be sent directly to the compute nodes (in Synapse this is called Polybase).</w:t>
      </w:r>
    </w:p>
    <w:p w14:paraId="59E47702" w14:textId="4C5638EA" w:rsidR="00605D52" w:rsidRPr="000215CD" w:rsidRDefault="001256C0" w:rsidP="000215CD">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noProof/>
          <w:color w:val="171717"/>
          <w:sz w:val="24"/>
          <w:szCs w:val="24"/>
        </w:rPr>
        <w:drawing>
          <wp:inline distT="0" distB="0" distL="0" distR="0" wp14:anchorId="1598B7C3" wp14:editId="74CC9A78">
            <wp:extent cx="5083791" cy="2387100"/>
            <wp:effectExtent l="0" t="0" r="317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2"/>
                    <a:stretch>
                      <a:fillRect/>
                    </a:stretch>
                  </pic:blipFill>
                  <pic:spPr>
                    <a:xfrm>
                      <a:off x="0" y="0"/>
                      <a:ext cx="5088576" cy="2389347"/>
                    </a:xfrm>
                    <a:prstGeom prst="rect">
                      <a:avLst/>
                    </a:prstGeom>
                  </pic:spPr>
                </pic:pic>
              </a:graphicData>
            </a:graphic>
          </wp:inline>
        </w:drawing>
      </w:r>
    </w:p>
    <w:p w14:paraId="4D685CD0" w14:textId="45654A69" w:rsidR="00DF7F5E" w:rsidRPr="00A81FFA" w:rsidRDefault="00A81FFA" w:rsidP="00A81FFA">
      <w:pPr>
        <w:pStyle w:val="Heading2"/>
        <w:rPr>
          <w:rFonts w:asciiTheme="majorHAnsi" w:hAnsiTheme="majorHAnsi" w:cstheme="majorHAnsi"/>
        </w:rPr>
      </w:pPr>
      <w:bookmarkStart w:id="15" w:name="_Toc107384219"/>
      <w:r w:rsidRPr="00A81FFA">
        <w:rPr>
          <w:rFonts w:asciiTheme="majorHAnsi" w:hAnsiTheme="majorHAnsi" w:cstheme="majorHAnsi"/>
        </w:rPr>
        <w:lastRenderedPageBreak/>
        <w:t>Scaling</w:t>
      </w:r>
      <w:bookmarkEnd w:id="15"/>
    </w:p>
    <w:p w14:paraId="40757CA8" w14:textId="71726A63" w:rsidR="00CC48FE" w:rsidRPr="002D45AE" w:rsidRDefault="00CC48FE" w:rsidP="00CC48FE">
      <w:pPr>
        <w:rPr>
          <w:rFonts w:asciiTheme="majorHAnsi" w:eastAsia="Times New Roman" w:hAnsiTheme="majorHAnsi" w:cstheme="majorHAnsi"/>
          <w:color w:val="171717"/>
          <w:sz w:val="24"/>
          <w:szCs w:val="24"/>
        </w:rPr>
      </w:pPr>
      <w:r w:rsidRPr="002D45AE">
        <w:rPr>
          <w:rFonts w:asciiTheme="majorHAnsi" w:eastAsia="Times New Roman" w:hAnsiTheme="majorHAnsi" w:cstheme="majorHAnsi"/>
          <w:color w:val="171717"/>
          <w:sz w:val="24"/>
          <w:szCs w:val="24"/>
        </w:rPr>
        <w:t>Clusters are sized in DWUs</w:t>
      </w:r>
      <w:r w:rsidR="0096739C" w:rsidRPr="002D45AE">
        <w:rPr>
          <w:rFonts w:asciiTheme="majorHAnsi" w:eastAsia="Times New Roman" w:hAnsiTheme="majorHAnsi" w:cstheme="majorHAnsi"/>
          <w:color w:val="171717"/>
          <w:sz w:val="24"/>
          <w:szCs w:val="24"/>
        </w:rPr>
        <w:t xml:space="preserve"> and every </w:t>
      </w:r>
      <w:r w:rsidRPr="002D45AE">
        <w:rPr>
          <w:rFonts w:asciiTheme="majorHAnsi" w:eastAsia="Times New Roman" w:hAnsiTheme="majorHAnsi" w:cstheme="majorHAnsi"/>
          <w:color w:val="171717"/>
          <w:sz w:val="24"/>
          <w:szCs w:val="24"/>
        </w:rPr>
        <w:t>500 DWUs add a compute node</w:t>
      </w:r>
      <w:r w:rsidR="0096739C" w:rsidRPr="002D45AE">
        <w:rPr>
          <w:rFonts w:asciiTheme="majorHAnsi" w:eastAsia="Times New Roman" w:hAnsiTheme="majorHAnsi" w:cstheme="majorHAnsi"/>
          <w:color w:val="171717"/>
          <w:sz w:val="24"/>
          <w:szCs w:val="24"/>
        </w:rPr>
        <w:t>.</w:t>
      </w:r>
    </w:p>
    <w:p w14:paraId="6335918B" w14:textId="77777777" w:rsidR="0096739C" w:rsidRPr="002D45AE" w:rsidRDefault="00CC48FE" w:rsidP="00DA385F">
      <w:pPr>
        <w:rPr>
          <w:rFonts w:asciiTheme="majorHAnsi" w:hAnsiTheme="majorHAnsi" w:cstheme="majorHAnsi"/>
          <w:b/>
          <w:bCs/>
        </w:rPr>
      </w:pPr>
      <w:r w:rsidRPr="002D45AE">
        <w:rPr>
          <w:rFonts w:asciiTheme="majorHAnsi" w:hAnsiTheme="majorHAnsi" w:cstheme="majorHAnsi"/>
          <w:noProof/>
        </w:rPr>
        <w:drawing>
          <wp:inline distT="0" distB="0" distL="0" distR="0" wp14:anchorId="7BFFCBE9" wp14:editId="0DE05B32">
            <wp:extent cx="4350778" cy="2306471"/>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23"/>
                    <a:stretch>
                      <a:fillRect/>
                    </a:stretch>
                  </pic:blipFill>
                  <pic:spPr>
                    <a:xfrm>
                      <a:off x="0" y="0"/>
                      <a:ext cx="4409054" cy="2337365"/>
                    </a:xfrm>
                    <a:prstGeom prst="rect">
                      <a:avLst/>
                    </a:prstGeom>
                  </pic:spPr>
                </pic:pic>
              </a:graphicData>
            </a:graphic>
          </wp:inline>
        </w:drawing>
      </w:r>
      <w:r w:rsidRPr="002D45AE">
        <w:rPr>
          <w:rFonts w:asciiTheme="majorHAnsi" w:hAnsiTheme="majorHAnsi" w:cstheme="majorHAnsi"/>
        </w:rPr>
        <w:br/>
      </w:r>
    </w:p>
    <w:p w14:paraId="6370F6E9" w14:textId="5B1946EB" w:rsidR="00DA385F" w:rsidRPr="002D45AE" w:rsidRDefault="001F0E70" w:rsidP="00DA385F">
      <w:pPr>
        <w:rPr>
          <w:rFonts w:asciiTheme="majorHAnsi" w:hAnsiTheme="majorHAnsi" w:cstheme="majorHAnsi"/>
          <w:b/>
          <w:bCs/>
        </w:rPr>
      </w:pPr>
      <w:r w:rsidRPr="002D45AE">
        <w:rPr>
          <w:rFonts w:asciiTheme="majorHAnsi" w:hAnsiTheme="majorHAnsi" w:cstheme="majorHAnsi"/>
        </w:rPr>
        <w:t>Every database is split into 60 distributions identical in schema. Distributions</w:t>
      </w:r>
      <w:r w:rsidR="00FF4183" w:rsidRPr="002D45AE">
        <w:rPr>
          <w:rFonts w:asciiTheme="majorHAnsi" w:hAnsiTheme="majorHAnsi" w:cstheme="majorHAnsi"/>
        </w:rPr>
        <w:t xml:space="preserve"> </w:t>
      </w:r>
      <w:r w:rsidR="00156184" w:rsidRPr="002D45AE">
        <w:rPr>
          <w:rFonts w:asciiTheme="majorHAnsi" w:hAnsiTheme="majorHAnsi" w:cstheme="majorHAnsi"/>
        </w:rPr>
        <w:t xml:space="preserve">get </w:t>
      </w:r>
      <w:r w:rsidRPr="002D45AE">
        <w:rPr>
          <w:rFonts w:asciiTheme="majorHAnsi" w:hAnsiTheme="majorHAnsi" w:cstheme="majorHAnsi"/>
        </w:rPr>
        <w:t>evenly</w:t>
      </w:r>
      <w:r w:rsidR="00FF4183" w:rsidRPr="002D45AE">
        <w:rPr>
          <w:rFonts w:asciiTheme="majorHAnsi" w:hAnsiTheme="majorHAnsi" w:cstheme="majorHAnsi"/>
        </w:rPr>
        <w:t xml:space="preserve"> attached to</w:t>
      </w:r>
      <w:r w:rsidRPr="002D45AE">
        <w:rPr>
          <w:rFonts w:asciiTheme="majorHAnsi" w:hAnsiTheme="majorHAnsi" w:cstheme="majorHAnsi"/>
        </w:rPr>
        <w:t xml:space="preserve"> compute nodes</w:t>
      </w:r>
      <w:r w:rsidR="00FF4183" w:rsidRPr="002D45AE">
        <w:rPr>
          <w:rFonts w:asciiTheme="majorHAnsi" w:hAnsiTheme="majorHAnsi" w:cstheme="majorHAnsi"/>
        </w:rPr>
        <w:t xml:space="preserve"> when the cluster starts</w:t>
      </w:r>
      <w:r w:rsidRPr="002D45AE">
        <w:rPr>
          <w:rFonts w:asciiTheme="majorHAnsi" w:hAnsiTheme="majorHAnsi" w:cstheme="majorHAnsi"/>
        </w:rPr>
        <w:t xml:space="preserve">. The higher the DWUs the more compute nodes are available and the fewer distributions each node will contain. </w:t>
      </w:r>
    </w:p>
    <w:p w14:paraId="54467CEB" w14:textId="5CCFA70C" w:rsidR="00956D9E" w:rsidRPr="002D45AE" w:rsidRDefault="005736BD" w:rsidP="005736BD">
      <w:pPr>
        <w:rPr>
          <w:rFonts w:asciiTheme="majorHAnsi" w:eastAsia="Times New Roman" w:hAnsiTheme="majorHAnsi" w:cstheme="majorHAnsi"/>
          <w:color w:val="171717"/>
          <w:sz w:val="24"/>
          <w:szCs w:val="24"/>
        </w:rPr>
      </w:pPr>
      <w:r w:rsidRPr="002D45AE">
        <w:rPr>
          <w:rFonts w:asciiTheme="majorHAnsi" w:hAnsiTheme="majorHAnsi" w:cstheme="majorHAnsi"/>
          <w:noProof/>
        </w:rPr>
        <w:drawing>
          <wp:inline distT="0" distB="0" distL="0" distR="0" wp14:anchorId="11B8F7C7" wp14:editId="2E29F71D">
            <wp:extent cx="5927929" cy="2882900"/>
            <wp:effectExtent l="0" t="0" r="0" b="0"/>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24"/>
                    <a:stretch>
                      <a:fillRect/>
                    </a:stretch>
                  </pic:blipFill>
                  <pic:spPr>
                    <a:xfrm>
                      <a:off x="0" y="0"/>
                      <a:ext cx="5974414" cy="2905507"/>
                    </a:xfrm>
                    <a:prstGeom prst="rect">
                      <a:avLst/>
                    </a:prstGeom>
                  </pic:spPr>
                </pic:pic>
              </a:graphicData>
            </a:graphic>
          </wp:inline>
        </w:drawing>
      </w:r>
    </w:p>
    <w:p w14:paraId="2BA22860" w14:textId="4546CB71" w:rsidR="00BA4828" w:rsidRPr="002D45AE" w:rsidRDefault="002F41CB">
      <w:pPr>
        <w:spacing w:line="259" w:lineRule="auto"/>
        <w:rPr>
          <w:rFonts w:asciiTheme="majorHAnsi" w:hAnsiTheme="majorHAnsi" w:cstheme="majorHAnsi"/>
        </w:rPr>
      </w:pPr>
      <w:r w:rsidRPr="002D45AE">
        <w:rPr>
          <w:rFonts w:asciiTheme="majorHAnsi" w:hAnsiTheme="majorHAnsi" w:cstheme="majorHAnsi"/>
        </w:rPr>
        <w:t>The above cluster has 2000 DWUs, 4 compute nodes, and each node holds 15 distributions.</w:t>
      </w:r>
      <w:r w:rsidR="00BA4828" w:rsidRPr="002D45AE">
        <w:rPr>
          <w:rFonts w:asciiTheme="majorHAnsi" w:hAnsiTheme="majorHAnsi" w:cstheme="majorHAnsi"/>
        </w:rPr>
        <w:br w:type="page"/>
      </w:r>
    </w:p>
    <w:p w14:paraId="0EEC2856" w14:textId="6D1ACCA0" w:rsidR="00BA4828" w:rsidRPr="008C1516" w:rsidRDefault="007B118F" w:rsidP="008C1516">
      <w:pPr>
        <w:rPr>
          <w:rFonts w:asciiTheme="majorHAnsi" w:hAnsiTheme="majorHAnsi" w:cstheme="majorHAnsi"/>
        </w:rPr>
      </w:pPr>
      <w:r w:rsidRPr="002D45AE">
        <w:rPr>
          <w:rFonts w:asciiTheme="majorHAnsi" w:hAnsiTheme="majorHAnsi" w:cstheme="majorHAnsi"/>
        </w:rPr>
        <w:lastRenderedPageBreak/>
        <w:t xml:space="preserve">Each compute node has 64+ vCores, 400+ GB of RAM, and </w:t>
      </w:r>
      <w:r w:rsidR="00423B55" w:rsidRPr="002D45AE">
        <w:rPr>
          <w:rFonts w:asciiTheme="majorHAnsi" w:hAnsiTheme="majorHAnsi" w:cstheme="majorHAnsi"/>
        </w:rPr>
        <w:t xml:space="preserve">local </w:t>
      </w:r>
      <w:r w:rsidR="00320CB7" w:rsidRPr="002D45AE">
        <w:rPr>
          <w:rFonts w:asciiTheme="majorHAnsi" w:hAnsiTheme="majorHAnsi" w:cstheme="majorHAnsi"/>
        </w:rPr>
        <w:t xml:space="preserve">NVme </w:t>
      </w:r>
      <w:r w:rsidR="00423B55" w:rsidRPr="002D45AE">
        <w:rPr>
          <w:rFonts w:asciiTheme="majorHAnsi" w:hAnsiTheme="majorHAnsi" w:cstheme="majorHAnsi"/>
        </w:rPr>
        <w:t>cache</w:t>
      </w:r>
      <w:r w:rsidR="001E4D7B" w:rsidRPr="002D45AE">
        <w:rPr>
          <w:rFonts w:asciiTheme="majorHAnsi" w:hAnsiTheme="majorHAnsi" w:cstheme="majorHAnsi"/>
        </w:rPr>
        <w:t>:</w:t>
      </w:r>
      <w:r w:rsidR="00A00F59" w:rsidRPr="002D45AE">
        <w:rPr>
          <w:rFonts w:asciiTheme="majorHAnsi" w:hAnsiTheme="majorHAnsi" w:cstheme="majorHAnsi"/>
        </w:rPr>
        <w:br/>
      </w:r>
      <w:r w:rsidR="00640FF6" w:rsidRPr="002D45AE">
        <w:rPr>
          <w:rFonts w:asciiTheme="majorHAnsi" w:hAnsiTheme="majorHAnsi" w:cstheme="majorHAnsi"/>
          <w:noProof/>
        </w:rPr>
        <w:drawing>
          <wp:inline distT="0" distB="0" distL="0" distR="0" wp14:anchorId="5B7B7BCD" wp14:editId="6BE0B55A">
            <wp:extent cx="4810836" cy="2655725"/>
            <wp:effectExtent l="0" t="0" r="8890" b="0"/>
            <wp:docPr id="55" name="Picture 5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businesscard&#10;&#10;Description automatically generated"/>
                    <pic:cNvPicPr/>
                  </pic:nvPicPr>
                  <pic:blipFill>
                    <a:blip r:embed="rId25"/>
                    <a:stretch>
                      <a:fillRect/>
                    </a:stretch>
                  </pic:blipFill>
                  <pic:spPr>
                    <a:xfrm>
                      <a:off x="0" y="0"/>
                      <a:ext cx="4869648" cy="2688191"/>
                    </a:xfrm>
                    <a:prstGeom prst="rect">
                      <a:avLst/>
                    </a:prstGeom>
                  </pic:spPr>
                </pic:pic>
              </a:graphicData>
            </a:graphic>
          </wp:inline>
        </w:drawing>
      </w:r>
      <w:r w:rsidR="00A00F59" w:rsidRPr="002D45AE">
        <w:rPr>
          <w:rFonts w:asciiTheme="majorHAnsi" w:hAnsiTheme="majorHAnsi" w:cstheme="majorHAnsi"/>
        </w:rPr>
        <w:br/>
      </w:r>
      <w:r w:rsidR="00A00F59" w:rsidRPr="002D45AE">
        <w:rPr>
          <w:rFonts w:asciiTheme="majorHAnsi" w:hAnsiTheme="majorHAnsi" w:cstheme="majorHAnsi"/>
        </w:rPr>
        <w:br/>
      </w:r>
      <w:r w:rsidR="00230E87" w:rsidRPr="002D45AE">
        <w:rPr>
          <w:rFonts w:asciiTheme="majorHAnsi" w:hAnsiTheme="majorHAnsi" w:cstheme="majorHAnsi"/>
          <w:noProof/>
        </w:rPr>
        <w:drawing>
          <wp:inline distT="0" distB="0" distL="0" distR="0" wp14:anchorId="3E6DFD7C" wp14:editId="5A2AD308">
            <wp:extent cx="4813300" cy="2559895"/>
            <wp:effectExtent l="0" t="0" r="6350" b="0"/>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pic:cNvPicPr/>
                  </pic:nvPicPr>
                  <pic:blipFill>
                    <a:blip r:embed="rId26"/>
                    <a:stretch>
                      <a:fillRect/>
                    </a:stretch>
                  </pic:blipFill>
                  <pic:spPr>
                    <a:xfrm>
                      <a:off x="0" y="0"/>
                      <a:ext cx="4864162" cy="2586945"/>
                    </a:xfrm>
                    <a:prstGeom prst="rect">
                      <a:avLst/>
                    </a:prstGeom>
                  </pic:spPr>
                </pic:pic>
              </a:graphicData>
            </a:graphic>
          </wp:inline>
        </w:drawing>
      </w:r>
    </w:p>
    <w:p w14:paraId="4F732BE0" w14:textId="77FF0EEA" w:rsidR="00906A66" w:rsidRPr="002D45AE" w:rsidRDefault="00152724" w:rsidP="00A509CA">
      <w:pPr>
        <w:pStyle w:val="Heading2"/>
        <w:rPr>
          <w:rFonts w:asciiTheme="majorHAnsi" w:hAnsiTheme="majorHAnsi" w:cstheme="majorHAnsi"/>
        </w:rPr>
      </w:pPr>
      <w:bookmarkStart w:id="16" w:name="_Toc107384220"/>
      <w:r w:rsidRPr="002D45AE">
        <w:rPr>
          <w:rFonts w:asciiTheme="majorHAnsi" w:hAnsiTheme="majorHAnsi" w:cstheme="majorHAnsi"/>
        </w:rPr>
        <w:t xml:space="preserve">Data </w:t>
      </w:r>
      <w:r w:rsidR="00A509CA" w:rsidRPr="002D45AE">
        <w:rPr>
          <w:rFonts w:asciiTheme="majorHAnsi" w:hAnsiTheme="majorHAnsi" w:cstheme="majorHAnsi"/>
        </w:rPr>
        <w:t>Distribution</w:t>
      </w:r>
      <w:bookmarkEnd w:id="16"/>
    </w:p>
    <w:p w14:paraId="1B9DB14E" w14:textId="4EBB0651" w:rsidR="00356032" w:rsidRPr="002D45AE" w:rsidRDefault="00356032" w:rsidP="00356032">
      <w:pPr>
        <w:rPr>
          <w:rFonts w:asciiTheme="majorHAnsi" w:hAnsiTheme="majorHAnsi" w:cstheme="majorHAnsi"/>
        </w:rPr>
      </w:pPr>
      <w:r w:rsidRPr="002D45AE">
        <w:rPr>
          <w:rFonts w:asciiTheme="majorHAnsi" w:hAnsiTheme="majorHAnsi" w:cstheme="majorHAnsi"/>
        </w:rPr>
        <w:t>The power of a Synapse pool comes from its distributed nature</w:t>
      </w:r>
      <w:r w:rsidR="00BC6E6E" w:rsidRPr="002D45AE">
        <w:rPr>
          <w:rFonts w:asciiTheme="majorHAnsi" w:hAnsiTheme="majorHAnsi" w:cstheme="majorHAnsi"/>
        </w:rPr>
        <w:t xml:space="preserve"> and its capacity to </w:t>
      </w:r>
      <w:r w:rsidR="00745211" w:rsidRPr="002D45AE">
        <w:rPr>
          <w:rFonts w:asciiTheme="majorHAnsi" w:hAnsiTheme="majorHAnsi" w:cstheme="majorHAnsi"/>
        </w:rPr>
        <w:t>leverage multiple nodes to process a query</w:t>
      </w:r>
      <w:r w:rsidR="004E7091">
        <w:rPr>
          <w:rFonts w:asciiTheme="majorHAnsi" w:hAnsiTheme="majorHAnsi" w:cstheme="majorHAnsi"/>
        </w:rPr>
        <w:t xml:space="preserve"> (divide and conquer)</w:t>
      </w:r>
      <w:r w:rsidRPr="002D45AE">
        <w:rPr>
          <w:rFonts w:asciiTheme="majorHAnsi" w:hAnsiTheme="majorHAnsi" w:cstheme="majorHAnsi"/>
        </w:rPr>
        <w:t xml:space="preserve">. Conversely the root of Synapse’s problems also </w:t>
      </w:r>
      <w:r w:rsidR="000672F2" w:rsidRPr="002D45AE">
        <w:rPr>
          <w:rFonts w:asciiTheme="majorHAnsi" w:hAnsiTheme="majorHAnsi" w:cstheme="majorHAnsi"/>
        </w:rPr>
        <w:t>comes from</w:t>
      </w:r>
      <w:r w:rsidRPr="002D45AE">
        <w:rPr>
          <w:rFonts w:asciiTheme="majorHAnsi" w:hAnsiTheme="majorHAnsi" w:cstheme="majorHAnsi"/>
        </w:rPr>
        <w:t xml:space="preserve"> its distributed nature. When you send a query to Synapse, the control node does the following steps:</w:t>
      </w:r>
    </w:p>
    <w:p w14:paraId="0BA7B337"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Parsing – separating the query elements.</w:t>
      </w:r>
    </w:p>
    <w:p w14:paraId="3B92E919"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Binding – Linking tables, columns and routines to database schema.</w:t>
      </w:r>
    </w:p>
    <w:p w14:paraId="0E052CB1"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Security Evaluation – making sure the user has permissions on the objects.</w:t>
      </w:r>
    </w:p>
    <w:p w14:paraId="77903626" w14:textId="77777777" w:rsidR="00356032" w:rsidRPr="002D45AE" w:rsidRDefault="00356032" w:rsidP="00356032">
      <w:pPr>
        <w:pStyle w:val="NormalWeb"/>
        <w:numPr>
          <w:ilvl w:val="1"/>
          <w:numId w:val="3"/>
        </w:numPr>
        <w:rPr>
          <w:rFonts w:asciiTheme="majorHAnsi" w:hAnsiTheme="majorHAnsi" w:cstheme="majorHAnsi"/>
        </w:rPr>
      </w:pPr>
      <w:r w:rsidRPr="002D45AE">
        <w:rPr>
          <w:rFonts w:asciiTheme="majorHAnsi" w:hAnsiTheme="majorHAnsi" w:cstheme="majorHAnsi"/>
        </w:rPr>
        <w:t>Optimization – picking a good execution plan based on the available indexes, filters, compute nodes and statistics.</w:t>
      </w:r>
    </w:p>
    <w:p w14:paraId="30746A63" w14:textId="7286EE89" w:rsidR="00B32D00" w:rsidRPr="002D45AE" w:rsidRDefault="00356032" w:rsidP="00BA52C7">
      <w:pPr>
        <w:rPr>
          <w:rFonts w:asciiTheme="majorHAnsi" w:hAnsiTheme="majorHAnsi" w:cstheme="majorHAnsi"/>
        </w:rPr>
      </w:pPr>
      <w:r w:rsidRPr="002D45AE">
        <w:rPr>
          <w:rFonts w:asciiTheme="majorHAnsi" w:hAnsiTheme="majorHAnsi" w:cstheme="majorHAnsi"/>
        </w:rPr>
        <w:lastRenderedPageBreak/>
        <w:t xml:space="preserve">If all goes well the control node sends smaller queries to the compute nodes. </w:t>
      </w:r>
      <w:r w:rsidR="00330F99" w:rsidRPr="002D45AE">
        <w:rPr>
          <w:rFonts w:asciiTheme="majorHAnsi" w:hAnsiTheme="majorHAnsi" w:cstheme="majorHAnsi"/>
        </w:rPr>
        <w:t>P</w:t>
      </w:r>
      <w:r w:rsidRPr="002D45AE">
        <w:rPr>
          <w:rFonts w:asciiTheme="majorHAnsi" w:hAnsiTheme="majorHAnsi" w:cstheme="majorHAnsi"/>
        </w:rPr>
        <w:t>roblems arise when the compute nodes don’t have all the information needed to process the queries</w:t>
      </w:r>
      <w:r w:rsidR="00CF1C73" w:rsidRPr="002D45AE">
        <w:rPr>
          <w:rFonts w:asciiTheme="majorHAnsi" w:hAnsiTheme="majorHAnsi" w:cstheme="majorHAnsi"/>
        </w:rPr>
        <w:t xml:space="preserve">. </w:t>
      </w:r>
      <w:r w:rsidR="00D12EDC" w:rsidRPr="002D45AE">
        <w:rPr>
          <w:rFonts w:asciiTheme="majorHAnsi" w:hAnsiTheme="majorHAnsi" w:cstheme="majorHAnsi"/>
        </w:rPr>
        <w:t>For instance, w</w:t>
      </w:r>
      <w:r w:rsidR="00CF1C73" w:rsidRPr="002D45AE">
        <w:rPr>
          <w:rFonts w:asciiTheme="majorHAnsi" w:hAnsiTheme="majorHAnsi" w:cstheme="majorHAnsi"/>
        </w:rPr>
        <w:t>hen tables are joined Synapse checks if the data is properly aligned in the distributions based on the join</w:t>
      </w:r>
      <w:r w:rsidR="000C0660" w:rsidRPr="002D45AE">
        <w:rPr>
          <w:rFonts w:asciiTheme="majorHAnsi" w:hAnsiTheme="majorHAnsi" w:cstheme="majorHAnsi"/>
        </w:rPr>
        <w:t xml:space="preserve"> </w:t>
      </w:r>
      <w:r w:rsidR="00CF1C73" w:rsidRPr="002D45AE">
        <w:rPr>
          <w:rFonts w:asciiTheme="majorHAnsi" w:hAnsiTheme="majorHAnsi" w:cstheme="majorHAnsi"/>
        </w:rPr>
        <w:t>condition</w:t>
      </w:r>
      <w:r w:rsidR="000C0660" w:rsidRPr="002D45AE">
        <w:rPr>
          <w:rFonts w:asciiTheme="majorHAnsi" w:hAnsiTheme="majorHAnsi" w:cstheme="majorHAnsi"/>
        </w:rPr>
        <w:t>.</w:t>
      </w:r>
      <w:r w:rsidR="00CF1C73" w:rsidRPr="002D45AE">
        <w:rPr>
          <w:rFonts w:asciiTheme="majorHAnsi" w:hAnsiTheme="majorHAnsi" w:cstheme="majorHAnsi"/>
        </w:rPr>
        <w:t xml:space="preserve"> </w:t>
      </w:r>
      <w:r w:rsidR="000C0660" w:rsidRPr="002D45AE">
        <w:rPr>
          <w:rFonts w:asciiTheme="majorHAnsi" w:hAnsiTheme="majorHAnsi" w:cstheme="majorHAnsi"/>
        </w:rPr>
        <w:t>I</w:t>
      </w:r>
      <w:r w:rsidR="00CF1C73" w:rsidRPr="002D45AE">
        <w:rPr>
          <w:rFonts w:asciiTheme="majorHAnsi" w:hAnsiTheme="majorHAnsi" w:cstheme="majorHAnsi"/>
        </w:rPr>
        <w:t xml:space="preserve">f the </w:t>
      </w:r>
      <w:r w:rsidR="00D934A7" w:rsidRPr="002D45AE">
        <w:rPr>
          <w:rFonts w:asciiTheme="majorHAnsi" w:hAnsiTheme="majorHAnsi" w:cstheme="majorHAnsi"/>
        </w:rPr>
        <w:t xml:space="preserve">operation </w:t>
      </w:r>
      <w:r w:rsidR="00CF1C73" w:rsidRPr="002D45AE">
        <w:rPr>
          <w:rFonts w:asciiTheme="majorHAnsi" w:hAnsiTheme="majorHAnsi" w:cstheme="majorHAnsi"/>
        </w:rPr>
        <w:t>is not aligned Synapse</w:t>
      </w:r>
      <w:r w:rsidR="007D61DB" w:rsidRPr="002D45AE">
        <w:rPr>
          <w:rFonts w:asciiTheme="majorHAnsi" w:hAnsiTheme="majorHAnsi" w:cstheme="majorHAnsi"/>
        </w:rPr>
        <w:t xml:space="preserve"> </w:t>
      </w:r>
      <w:r w:rsidR="00D12EDC" w:rsidRPr="002D45AE">
        <w:rPr>
          <w:rFonts w:asciiTheme="majorHAnsi" w:hAnsiTheme="majorHAnsi" w:cstheme="majorHAnsi"/>
        </w:rPr>
        <w:t xml:space="preserve">usually </w:t>
      </w:r>
      <w:r w:rsidR="007D61DB" w:rsidRPr="002D45AE">
        <w:rPr>
          <w:rFonts w:asciiTheme="majorHAnsi" w:hAnsiTheme="majorHAnsi" w:cstheme="majorHAnsi"/>
        </w:rPr>
        <w:t>cop</w:t>
      </w:r>
      <w:r w:rsidR="00D12EDC" w:rsidRPr="002D45AE">
        <w:rPr>
          <w:rFonts w:asciiTheme="majorHAnsi" w:hAnsiTheme="majorHAnsi" w:cstheme="majorHAnsi"/>
        </w:rPr>
        <w:t xml:space="preserve">ies the smaller table </w:t>
      </w:r>
      <w:r w:rsidR="00CF1C73" w:rsidRPr="002D45AE">
        <w:rPr>
          <w:rFonts w:asciiTheme="majorHAnsi" w:hAnsiTheme="majorHAnsi" w:cstheme="majorHAnsi"/>
        </w:rPr>
        <w:t xml:space="preserve">into </w:t>
      </w:r>
      <w:r w:rsidR="00E224E5" w:rsidRPr="002D45AE">
        <w:rPr>
          <w:rFonts w:asciiTheme="majorHAnsi" w:hAnsiTheme="majorHAnsi" w:cstheme="majorHAnsi"/>
        </w:rPr>
        <w:t>all</w:t>
      </w:r>
      <w:r w:rsidR="00CF1C73" w:rsidRPr="002D45AE">
        <w:rPr>
          <w:rFonts w:asciiTheme="majorHAnsi" w:hAnsiTheme="majorHAnsi" w:cstheme="majorHAnsi"/>
        </w:rPr>
        <w:t xml:space="preserve"> distributions. This operation is called </w:t>
      </w:r>
      <w:r w:rsidR="00AA0E4C" w:rsidRPr="002D45AE">
        <w:rPr>
          <w:rFonts w:asciiTheme="majorHAnsi" w:hAnsiTheme="majorHAnsi" w:cstheme="majorHAnsi"/>
        </w:rPr>
        <w:t xml:space="preserve">a </w:t>
      </w:r>
      <w:r w:rsidR="00CF1C73" w:rsidRPr="002D45AE">
        <w:rPr>
          <w:rFonts w:asciiTheme="majorHAnsi" w:hAnsiTheme="majorHAnsi" w:cstheme="majorHAnsi"/>
        </w:rPr>
        <w:t>“Broadcast”, and it is managed by the DMS (Data Movement Service).</w:t>
      </w:r>
      <w:r w:rsidR="00463BF1" w:rsidRPr="002D45AE">
        <w:rPr>
          <w:rFonts w:asciiTheme="majorHAnsi" w:hAnsiTheme="majorHAnsi" w:cstheme="majorHAnsi"/>
        </w:rPr>
        <w:t xml:space="preserve"> </w:t>
      </w:r>
    </w:p>
    <w:p w14:paraId="2DE0FDD7" w14:textId="2C685181" w:rsidR="00B466B4" w:rsidRPr="002D45AE" w:rsidRDefault="00B466B4" w:rsidP="00B466B4">
      <w:pPr>
        <w:rPr>
          <w:rFonts w:asciiTheme="majorHAnsi" w:hAnsiTheme="majorHAnsi" w:cstheme="majorHAnsi"/>
        </w:rPr>
      </w:pPr>
      <w:r w:rsidRPr="002D45AE">
        <w:rPr>
          <w:rFonts w:asciiTheme="majorHAnsi" w:hAnsiTheme="majorHAnsi" w:cstheme="majorHAnsi"/>
        </w:rPr>
        <w:t xml:space="preserve">Aggregates may also trigger DMS operations, for instance when the hash distribution key is not contained in the group by keys.  </w:t>
      </w:r>
    </w:p>
    <w:p w14:paraId="0BAF6DA0" w14:textId="77777777" w:rsidR="003331B6" w:rsidRPr="002D45AE" w:rsidRDefault="00AF1F53" w:rsidP="0082143F">
      <w:pPr>
        <w:spacing w:line="259" w:lineRule="auto"/>
        <w:rPr>
          <w:rFonts w:asciiTheme="majorHAnsi" w:hAnsiTheme="majorHAnsi" w:cstheme="majorHAnsi"/>
        </w:rPr>
      </w:pPr>
      <w:r w:rsidRPr="002D45AE">
        <w:rPr>
          <w:rFonts w:asciiTheme="majorHAnsi" w:hAnsiTheme="majorHAnsi" w:cstheme="majorHAnsi"/>
          <w:noProof/>
        </w:rPr>
        <w:drawing>
          <wp:inline distT="0" distB="0" distL="0" distR="0" wp14:anchorId="61418EAA" wp14:editId="1056170E">
            <wp:extent cx="4841272" cy="2563392"/>
            <wp:effectExtent l="0" t="0" r="0" b="889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pic:nvPicPr>
                  <pic:blipFill>
                    <a:blip r:embed="rId27"/>
                    <a:stretch>
                      <a:fillRect/>
                    </a:stretch>
                  </pic:blipFill>
                  <pic:spPr>
                    <a:xfrm>
                      <a:off x="0" y="0"/>
                      <a:ext cx="4857873" cy="2572182"/>
                    </a:xfrm>
                    <a:prstGeom prst="rect">
                      <a:avLst/>
                    </a:prstGeom>
                  </pic:spPr>
                </pic:pic>
              </a:graphicData>
            </a:graphic>
          </wp:inline>
        </w:drawing>
      </w:r>
    </w:p>
    <w:p w14:paraId="640D4D44" w14:textId="560A0DC1" w:rsidR="003331B6" w:rsidRPr="002D45AE" w:rsidRDefault="003331B6" w:rsidP="003331B6">
      <w:pPr>
        <w:rPr>
          <w:rFonts w:asciiTheme="majorHAnsi" w:hAnsiTheme="majorHAnsi" w:cstheme="majorHAnsi"/>
        </w:rPr>
      </w:pPr>
      <w:r w:rsidRPr="002D45AE">
        <w:rPr>
          <w:rFonts w:asciiTheme="majorHAnsi" w:hAnsiTheme="majorHAnsi" w:cstheme="majorHAnsi"/>
        </w:rPr>
        <w:t>DMS operations can significantly increase execution times</w:t>
      </w:r>
      <w:r w:rsidR="005173A6" w:rsidRPr="002D45AE">
        <w:rPr>
          <w:rFonts w:asciiTheme="majorHAnsi" w:hAnsiTheme="majorHAnsi" w:cstheme="majorHAnsi"/>
        </w:rPr>
        <w:t xml:space="preserve">. </w:t>
      </w:r>
      <w:r w:rsidRPr="002D45AE">
        <w:rPr>
          <w:rFonts w:asciiTheme="majorHAnsi" w:hAnsiTheme="majorHAnsi" w:cstheme="majorHAnsi"/>
        </w:rPr>
        <w:t xml:space="preserve">There are 2 ways to prevent DMS: </w:t>
      </w:r>
    </w:p>
    <w:p w14:paraId="6D5A281B" w14:textId="4F8EEAE0"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Replicate </w:t>
      </w:r>
      <w:r w:rsidR="00285898" w:rsidRPr="002D45AE">
        <w:rPr>
          <w:rFonts w:asciiTheme="majorHAnsi" w:hAnsiTheme="majorHAnsi" w:cstheme="majorHAnsi"/>
        </w:rPr>
        <w:t>a</w:t>
      </w:r>
      <w:r w:rsidRPr="002D45AE">
        <w:rPr>
          <w:rFonts w:asciiTheme="majorHAnsi" w:hAnsiTheme="majorHAnsi" w:cstheme="majorHAnsi"/>
        </w:rPr>
        <w:t xml:space="preserve"> </w:t>
      </w:r>
      <w:r w:rsidR="004E61B0" w:rsidRPr="002D45AE">
        <w:rPr>
          <w:rFonts w:asciiTheme="majorHAnsi" w:hAnsiTheme="majorHAnsi" w:cstheme="majorHAnsi"/>
        </w:rPr>
        <w:t>table.</w:t>
      </w:r>
    </w:p>
    <w:p w14:paraId="36C17E0F" w14:textId="34C5EDE4" w:rsidR="003331B6" w:rsidRPr="002D45AE" w:rsidRDefault="003331B6" w:rsidP="003331B6">
      <w:pPr>
        <w:pStyle w:val="ListParagraph"/>
        <w:numPr>
          <w:ilvl w:val="0"/>
          <w:numId w:val="31"/>
        </w:numPr>
        <w:rPr>
          <w:rFonts w:asciiTheme="majorHAnsi" w:hAnsiTheme="majorHAnsi" w:cstheme="majorHAnsi"/>
        </w:rPr>
      </w:pPr>
      <w:r w:rsidRPr="002D45AE">
        <w:rPr>
          <w:rFonts w:asciiTheme="majorHAnsi" w:hAnsiTheme="majorHAnsi" w:cstheme="majorHAnsi"/>
        </w:rPr>
        <w:t xml:space="preserve">Make the </w:t>
      </w:r>
      <w:r w:rsidR="00F22252">
        <w:rPr>
          <w:rFonts w:asciiTheme="majorHAnsi" w:hAnsiTheme="majorHAnsi" w:cstheme="majorHAnsi"/>
        </w:rPr>
        <w:t>operation</w:t>
      </w:r>
      <w:r w:rsidRPr="002D45AE">
        <w:rPr>
          <w:rFonts w:asciiTheme="majorHAnsi" w:hAnsiTheme="majorHAnsi" w:cstheme="majorHAnsi"/>
        </w:rPr>
        <w:t xml:space="preserve"> “distribution aligned” by hashing tables on </w:t>
      </w:r>
      <w:r w:rsidR="004924F2">
        <w:rPr>
          <w:rFonts w:asciiTheme="majorHAnsi" w:hAnsiTheme="majorHAnsi" w:cstheme="majorHAnsi"/>
        </w:rPr>
        <w:t>right</w:t>
      </w:r>
      <w:r w:rsidRPr="002D45AE">
        <w:rPr>
          <w:rFonts w:asciiTheme="majorHAnsi" w:hAnsiTheme="majorHAnsi" w:cstheme="majorHAnsi"/>
        </w:rPr>
        <w:t xml:space="preserve"> column</w:t>
      </w:r>
      <w:r w:rsidR="004924F2">
        <w:rPr>
          <w:rFonts w:asciiTheme="majorHAnsi" w:hAnsiTheme="majorHAnsi" w:cstheme="majorHAnsi"/>
        </w:rPr>
        <w:t>s</w:t>
      </w:r>
      <w:r w:rsidRPr="002D45AE">
        <w:rPr>
          <w:rFonts w:asciiTheme="majorHAnsi" w:hAnsiTheme="majorHAnsi" w:cstheme="majorHAnsi"/>
        </w:rPr>
        <w:t xml:space="preserve">. </w:t>
      </w:r>
    </w:p>
    <w:p w14:paraId="579BC2A6" w14:textId="696F280F" w:rsidR="00356032" w:rsidRPr="002D45AE" w:rsidRDefault="003331B6" w:rsidP="0082143F">
      <w:pPr>
        <w:spacing w:line="259" w:lineRule="auto"/>
        <w:rPr>
          <w:rFonts w:asciiTheme="majorHAnsi" w:hAnsiTheme="majorHAnsi" w:cstheme="majorHAnsi"/>
        </w:rPr>
      </w:pPr>
      <w:r w:rsidRPr="002D45AE">
        <w:rPr>
          <w:rFonts w:asciiTheme="majorHAnsi" w:hAnsiTheme="majorHAnsi" w:cstheme="majorHAnsi"/>
        </w:rPr>
        <w:t>When you insert data Synapse has to decide how to split the rows in the distributions. A table can be: Distributed or Replicated.</w:t>
      </w:r>
    </w:p>
    <w:p w14:paraId="5C4E8FFA" w14:textId="0EAC8496" w:rsidR="006D5B13" w:rsidRPr="002D45AE" w:rsidRDefault="006D5B13" w:rsidP="00AE7408">
      <w:pPr>
        <w:pStyle w:val="Heading3"/>
        <w:rPr>
          <w:rFonts w:cstheme="majorHAnsi"/>
        </w:rPr>
      </w:pPr>
      <w:bookmarkStart w:id="17" w:name="_Toc107384221"/>
      <w:r w:rsidRPr="002D45AE">
        <w:rPr>
          <w:rFonts w:cstheme="majorHAnsi"/>
        </w:rPr>
        <w:t>Distributed Tables</w:t>
      </w:r>
      <w:bookmarkEnd w:id="17"/>
    </w:p>
    <w:p w14:paraId="1EA08E40" w14:textId="53AF075D" w:rsidR="003674C7" w:rsidRPr="002D45AE" w:rsidRDefault="003A7316" w:rsidP="00474560">
      <w:pPr>
        <w:pStyle w:val="NormalWeb"/>
        <w:rPr>
          <w:rFonts w:asciiTheme="majorHAnsi" w:hAnsiTheme="majorHAnsi" w:cstheme="majorHAnsi"/>
        </w:rPr>
      </w:pPr>
      <w:r w:rsidRPr="002D45AE">
        <w:rPr>
          <w:rFonts w:asciiTheme="majorHAnsi" w:hAnsiTheme="majorHAnsi" w:cstheme="majorHAnsi"/>
        </w:rPr>
        <w:t xml:space="preserve">In a distributed table each row is stored into one distribution. The distribution may be on Round_Robin or Hash basis. </w:t>
      </w:r>
      <w:r w:rsidR="00707CC6" w:rsidRPr="002D45AE">
        <w:rPr>
          <w:rFonts w:asciiTheme="majorHAnsi" w:hAnsiTheme="majorHAnsi" w:cstheme="majorHAnsi"/>
        </w:rPr>
        <w:t xml:space="preserve"> </w:t>
      </w:r>
      <w:r w:rsidRPr="002D45AE">
        <w:rPr>
          <w:rFonts w:asciiTheme="majorHAnsi" w:hAnsiTheme="majorHAnsi" w:cstheme="majorHAnsi"/>
        </w:rPr>
        <w:t xml:space="preserve">With Round_Robin the rows are spread in a circular fashion, first row goes into partition 1, then partition 2, all the way to 60, then back to 1. </w:t>
      </w:r>
    </w:p>
    <w:p w14:paraId="1E5AE8F9" w14:textId="6B06EC1C" w:rsidR="003A7316" w:rsidRPr="002D45AE" w:rsidRDefault="0085359C" w:rsidP="00474560">
      <w:pPr>
        <w:pStyle w:val="NormalWeb"/>
        <w:rPr>
          <w:rFonts w:asciiTheme="majorHAnsi" w:hAnsiTheme="majorHAnsi" w:cstheme="majorHAnsi"/>
        </w:rPr>
      </w:pPr>
      <w:r w:rsidRPr="002D45AE">
        <w:rPr>
          <w:rFonts w:asciiTheme="majorHAnsi" w:hAnsiTheme="majorHAnsi" w:cstheme="majorHAnsi"/>
        </w:rPr>
        <w:t>With H</w:t>
      </w:r>
      <w:r w:rsidR="003A7316" w:rsidRPr="002D45AE">
        <w:rPr>
          <w:rFonts w:asciiTheme="majorHAnsi" w:hAnsiTheme="majorHAnsi" w:cstheme="majorHAnsi"/>
        </w:rPr>
        <w:t xml:space="preserve">ash distribution you need to specify a column in which a hash function </w:t>
      </w:r>
      <w:r w:rsidR="0082143F" w:rsidRPr="002D45AE">
        <w:rPr>
          <w:rFonts w:asciiTheme="majorHAnsi" w:hAnsiTheme="majorHAnsi" w:cstheme="majorHAnsi"/>
        </w:rPr>
        <w:t>get</w:t>
      </w:r>
      <w:r w:rsidR="003A7316" w:rsidRPr="002D45AE">
        <w:rPr>
          <w:rFonts w:asciiTheme="majorHAnsi" w:hAnsiTheme="majorHAnsi" w:cstheme="majorHAnsi"/>
        </w:rPr>
        <w:t>s applied</w:t>
      </w:r>
      <w:r w:rsidR="0082143F" w:rsidRPr="002D45AE">
        <w:rPr>
          <w:rFonts w:asciiTheme="majorHAnsi" w:hAnsiTheme="majorHAnsi" w:cstheme="majorHAnsi"/>
        </w:rPr>
        <w:t>. T</w:t>
      </w:r>
      <w:r w:rsidR="003A7316" w:rsidRPr="002D45AE">
        <w:rPr>
          <w:rFonts w:asciiTheme="majorHAnsi" w:hAnsiTheme="majorHAnsi" w:cstheme="majorHAnsi"/>
        </w:rPr>
        <w:t xml:space="preserve">he result determines which distribution gets the record. </w:t>
      </w:r>
      <w:r w:rsidR="0002670F" w:rsidRPr="002D45AE">
        <w:rPr>
          <w:rFonts w:asciiTheme="majorHAnsi" w:hAnsiTheme="majorHAnsi" w:cstheme="majorHAnsi"/>
        </w:rPr>
        <w:t>Hashes on a given value always yield the same result.</w:t>
      </w:r>
      <w:r w:rsidR="0082143F" w:rsidRPr="002D45AE">
        <w:rPr>
          <w:rFonts w:asciiTheme="majorHAnsi" w:hAnsiTheme="majorHAnsi" w:cstheme="majorHAnsi"/>
        </w:rPr>
        <w:t xml:space="preserve"> </w:t>
      </w:r>
    </w:p>
    <w:p w14:paraId="7A31DDFC" w14:textId="65031FBC" w:rsidR="00DA010A" w:rsidRPr="002D45AE" w:rsidRDefault="003674C7" w:rsidP="00474560">
      <w:pPr>
        <w:pStyle w:val="NormalWeb"/>
        <w:rPr>
          <w:rFonts w:asciiTheme="majorHAnsi" w:hAnsiTheme="majorHAnsi" w:cstheme="majorHAnsi"/>
        </w:rPr>
      </w:pPr>
      <w:r w:rsidRPr="002D45AE">
        <w:rPr>
          <w:rFonts w:asciiTheme="majorHAnsi" w:hAnsiTheme="majorHAnsi" w:cstheme="majorHAnsi"/>
        </w:rPr>
        <w:t xml:space="preserve">Round_Robin </w:t>
      </w:r>
      <w:r w:rsidR="00261759" w:rsidRPr="002D45AE">
        <w:rPr>
          <w:rFonts w:asciiTheme="majorHAnsi" w:hAnsiTheme="majorHAnsi" w:cstheme="majorHAnsi"/>
        </w:rPr>
        <w:t xml:space="preserve">tables allow for </w:t>
      </w:r>
      <w:r w:rsidRPr="002D45AE">
        <w:rPr>
          <w:rFonts w:asciiTheme="majorHAnsi" w:hAnsiTheme="majorHAnsi" w:cstheme="majorHAnsi"/>
        </w:rPr>
        <w:t>fast</w:t>
      </w:r>
      <w:r w:rsidR="00261759" w:rsidRPr="002D45AE">
        <w:rPr>
          <w:rFonts w:asciiTheme="majorHAnsi" w:hAnsiTheme="majorHAnsi" w:cstheme="majorHAnsi"/>
        </w:rPr>
        <w:t>er</w:t>
      </w:r>
      <w:r w:rsidRPr="002D45AE">
        <w:rPr>
          <w:rFonts w:asciiTheme="majorHAnsi" w:hAnsiTheme="majorHAnsi" w:cstheme="majorHAnsi"/>
        </w:rPr>
        <w:t xml:space="preserve"> inserts</w:t>
      </w:r>
      <w:r w:rsidR="00261759" w:rsidRPr="002D45AE">
        <w:rPr>
          <w:rFonts w:asciiTheme="majorHAnsi" w:hAnsiTheme="majorHAnsi" w:cstheme="majorHAnsi"/>
        </w:rPr>
        <w:t xml:space="preserve"> because there is no hash function overhead, </w:t>
      </w:r>
      <w:r w:rsidR="00233647" w:rsidRPr="002D45AE">
        <w:rPr>
          <w:rFonts w:asciiTheme="majorHAnsi" w:hAnsiTheme="majorHAnsi" w:cstheme="majorHAnsi"/>
        </w:rPr>
        <w:t>however they yield to</w:t>
      </w:r>
      <w:r w:rsidR="0059600F" w:rsidRPr="002D45AE">
        <w:rPr>
          <w:rFonts w:asciiTheme="majorHAnsi" w:hAnsiTheme="majorHAnsi" w:cstheme="majorHAnsi"/>
        </w:rPr>
        <w:t xml:space="preserve"> more</w:t>
      </w:r>
      <w:r w:rsidR="00233647" w:rsidRPr="002D45AE">
        <w:rPr>
          <w:rFonts w:asciiTheme="majorHAnsi" w:hAnsiTheme="majorHAnsi" w:cstheme="majorHAnsi"/>
        </w:rPr>
        <w:t xml:space="preserve"> </w:t>
      </w:r>
      <w:r w:rsidRPr="002D45AE">
        <w:rPr>
          <w:rFonts w:asciiTheme="majorHAnsi" w:hAnsiTheme="majorHAnsi" w:cstheme="majorHAnsi"/>
        </w:rPr>
        <w:t>frequent DMS operations during reads.</w:t>
      </w:r>
      <w:r w:rsidR="00233647" w:rsidRPr="002D45AE">
        <w:rPr>
          <w:rFonts w:asciiTheme="majorHAnsi" w:hAnsiTheme="majorHAnsi" w:cstheme="majorHAnsi"/>
        </w:rPr>
        <w:t xml:space="preserve"> </w:t>
      </w:r>
      <w:r w:rsidR="00273E9D" w:rsidRPr="002D45AE">
        <w:rPr>
          <w:rFonts w:asciiTheme="majorHAnsi" w:hAnsiTheme="majorHAnsi" w:cstheme="majorHAnsi"/>
        </w:rPr>
        <w:t xml:space="preserve">Round_Robin </w:t>
      </w:r>
      <w:r w:rsidR="0015505D" w:rsidRPr="002D45AE">
        <w:rPr>
          <w:rFonts w:asciiTheme="majorHAnsi" w:hAnsiTheme="majorHAnsi" w:cstheme="majorHAnsi"/>
        </w:rPr>
        <w:t xml:space="preserve">is often </w:t>
      </w:r>
      <w:r w:rsidR="008F0809" w:rsidRPr="002D45AE">
        <w:rPr>
          <w:rFonts w:asciiTheme="majorHAnsi" w:hAnsiTheme="majorHAnsi" w:cstheme="majorHAnsi"/>
        </w:rPr>
        <w:t>used for</w:t>
      </w:r>
      <w:r w:rsidR="00295A90" w:rsidRPr="002D45AE">
        <w:rPr>
          <w:rFonts w:asciiTheme="majorHAnsi" w:hAnsiTheme="majorHAnsi" w:cstheme="majorHAnsi"/>
        </w:rPr>
        <w:t xml:space="preserve"> staging tables, but if you are </w:t>
      </w:r>
      <w:r w:rsidR="00C749E9" w:rsidRPr="002D45AE">
        <w:rPr>
          <w:rFonts w:asciiTheme="majorHAnsi" w:hAnsiTheme="majorHAnsi" w:cstheme="majorHAnsi"/>
        </w:rPr>
        <w:t xml:space="preserve">using a staging table to join </w:t>
      </w:r>
      <w:r w:rsidR="00BC199A" w:rsidRPr="002D45AE">
        <w:rPr>
          <w:rFonts w:asciiTheme="majorHAnsi" w:hAnsiTheme="majorHAnsi" w:cstheme="majorHAnsi"/>
        </w:rPr>
        <w:t>another</w:t>
      </w:r>
      <w:r w:rsidR="00C749E9" w:rsidRPr="002D45AE">
        <w:rPr>
          <w:rFonts w:asciiTheme="majorHAnsi" w:hAnsiTheme="majorHAnsi" w:cstheme="majorHAnsi"/>
        </w:rPr>
        <w:t xml:space="preserve"> table (for instance with MERGE) </w:t>
      </w:r>
      <w:r w:rsidR="001933D4" w:rsidRPr="002D45AE">
        <w:rPr>
          <w:rFonts w:asciiTheme="majorHAnsi" w:hAnsiTheme="majorHAnsi" w:cstheme="majorHAnsi"/>
        </w:rPr>
        <w:t>then you are probably better off hashing the staging table on the same column as the target table.</w:t>
      </w:r>
    </w:p>
    <w:p w14:paraId="3B701D6F" w14:textId="5EC59AB9" w:rsidR="00D74158" w:rsidRDefault="00D74158" w:rsidP="00D74158">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lastRenderedPageBreak/>
        <w:t>The most important advice in th</w:t>
      </w:r>
      <w:r w:rsidR="00D848E1">
        <w:rPr>
          <w:rFonts w:asciiTheme="majorHAnsi" w:hAnsiTheme="majorHAnsi" w:cstheme="majorHAnsi"/>
        </w:rPr>
        <w:t xml:space="preserve">is </w:t>
      </w:r>
      <w:r w:rsidRPr="002D45AE">
        <w:rPr>
          <w:rFonts w:asciiTheme="majorHAnsi" w:hAnsiTheme="majorHAnsi" w:cstheme="majorHAnsi"/>
        </w:rPr>
        <w:t xml:space="preserve">document is: </w:t>
      </w:r>
      <w:r w:rsidRPr="002D45AE">
        <w:rPr>
          <w:rFonts w:asciiTheme="majorHAnsi" w:hAnsiTheme="majorHAnsi" w:cstheme="majorHAnsi"/>
          <w:b/>
          <w:bCs/>
          <w:highlight w:val="yellow"/>
        </w:rPr>
        <w:t xml:space="preserve">Design your tables in a way that reduce DMS operations for frequent </w:t>
      </w:r>
      <w:r w:rsidR="00A543AB">
        <w:rPr>
          <w:rFonts w:asciiTheme="majorHAnsi" w:hAnsiTheme="majorHAnsi" w:cstheme="majorHAnsi"/>
          <w:b/>
          <w:bCs/>
          <w:highlight w:val="yellow"/>
        </w:rPr>
        <w:t xml:space="preserve">large </w:t>
      </w:r>
      <w:r w:rsidR="00A543AB" w:rsidRPr="00A543AB">
        <w:rPr>
          <w:rFonts w:asciiTheme="majorHAnsi" w:hAnsiTheme="majorHAnsi" w:cstheme="majorHAnsi"/>
          <w:b/>
          <w:bCs/>
          <w:highlight w:val="yellow"/>
        </w:rPr>
        <w:t>commands</w:t>
      </w:r>
      <w:r w:rsidRPr="002D45AE">
        <w:rPr>
          <w:rFonts w:asciiTheme="majorHAnsi" w:hAnsiTheme="majorHAnsi" w:cstheme="majorHAnsi"/>
        </w:rPr>
        <w:t xml:space="preserve">. If necessary, denormalize data by repeating a column in many tables so that they all can be distributed on the same column, and make sure to use that column on join conditions. </w:t>
      </w:r>
    </w:p>
    <w:p w14:paraId="6F9FCB6D" w14:textId="77777777" w:rsidR="00D848E1" w:rsidRPr="002D45AE" w:rsidRDefault="00D848E1" w:rsidP="00D74158">
      <w:pPr>
        <w:autoSpaceDE w:val="0"/>
        <w:autoSpaceDN w:val="0"/>
        <w:adjustRightInd w:val="0"/>
        <w:spacing w:after="0" w:line="240" w:lineRule="auto"/>
        <w:rPr>
          <w:rFonts w:asciiTheme="majorHAnsi" w:hAnsiTheme="majorHAnsi" w:cstheme="majorHAnsi"/>
        </w:rPr>
      </w:pPr>
    </w:p>
    <w:p w14:paraId="583CE5E5" w14:textId="7B1E6071" w:rsidR="00267289" w:rsidRDefault="003F59BD" w:rsidP="00267289">
      <w:pPr>
        <w:rPr>
          <w:rFonts w:asciiTheme="majorHAnsi" w:hAnsiTheme="majorHAnsi" w:cstheme="majorHAnsi"/>
        </w:rPr>
      </w:pPr>
      <w:r w:rsidRPr="002D45AE">
        <w:rPr>
          <w:rFonts w:asciiTheme="majorHAnsi" w:hAnsiTheme="majorHAnsi" w:cstheme="majorHAnsi"/>
        </w:rPr>
        <w:t xml:space="preserve">The downside of hash distribution is to potentially split the rows unevenly, causing some distributions to have more rows than others, leading to </w:t>
      </w:r>
      <w:r w:rsidR="002A55FB">
        <w:rPr>
          <w:rFonts w:asciiTheme="majorHAnsi" w:hAnsiTheme="majorHAnsi" w:cstheme="majorHAnsi"/>
        </w:rPr>
        <w:t xml:space="preserve">a </w:t>
      </w:r>
      <w:r w:rsidRPr="002D45AE">
        <w:rPr>
          <w:rFonts w:asciiTheme="majorHAnsi" w:hAnsiTheme="majorHAnsi" w:cstheme="majorHAnsi"/>
        </w:rPr>
        <w:t>problem called “Distribution Skew”. To mitigate this issue chose a distribution column which has a lot of distinct values.</w:t>
      </w:r>
      <w:r w:rsidR="004E61B0" w:rsidRPr="002D45AE">
        <w:rPr>
          <w:rFonts w:asciiTheme="majorHAnsi" w:hAnsiTheme="majorHAnsi" w:cstheme="majorHAnsi"/>
        </w:rPr>
        <w:t xml:space="preserve"> </w:t>
      </w:r>
      <w:r w:rsidRPr="002D45AE">
        <w:rPr>
          <w:rFonts w:asciiTheme="majorHAnsi" w:hAnsiTheme="majorHAnsi" w:cstheme="majorHAnsi"/>
        </w:rPr>
        <w:t>It</w:t>
      </w:r>
      <w:r w:rsidR="00D2618E">
        <w:rPr>
          <w:rFonts w:asciiTheme="majorHAnsi" w:hAnsiTheme="majorHAnsi" w:cstheme="majorHAnsi"/>
        </w:rPr>
        <w:t>’s</w:t>
      </w:r>
      <w:r w:rsidRPr="002D45AE">
        <w:rPr>
          <w:rFonts w:asciiTheme="majorHAnsi" w:hAnsiTheme="majorHAnsi" w:cstheme="majorHAnsi"/>
        </w:rPr>
        <w:t xml:space="preserve"> impractical to split the rows completely evenly. Even round robin tables end up with some level of skew. </w:t>
      </w:r>
      <w:r w:rsidR="00906C57">
        <w:rPr>
          <w:rFonts w:asciiTheme="majorHAnsi" w:hAnsiTheme="majorHAnsi" w:cstheme="majorHAnsi"/>
        </w:rPr>
        <w:br/>
      </w:r>
      <w:r w:rsidR="00906C57" w:rsidRPr="00906C57">
        <w:rPr>
          <w:rFonts w:asciiTheme="majorHAnsi" w:hAnsiTheme="majorHAnsi" w:cstheme="majorHAnsi"/>
          <w:noProof/>
        </w:rPr>
        <w:drawing>
          <wp:inline distT="0" distB="0" distL="0" distR="0" wp14:anchorId="64C425E8" wp14:editId="4C9A30BC">
            <wp:extent cx="2660650" cy="1770071"/>
            <wp:effectExtent l="0" t="0" r="6350" b="1905"/>
            <wp:docPr id="128" name="Picture 128"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con&#10;&#10;Description automatically generated with low confidence"/>
                    <pic:cNvPicPr/>
                  </pic:nvPicPr>
                  <pic:blipFill>
                    <a:blip r:embed="rId28"/>
                    <a:stretch>
                      <a:fillRect/>
                    </a:stretch>
                  </pic:blipFill>
                  <pic:spPr>
                    <a:xfrm>
                      <a:off x="0" y="0"/>
                      <a:ext cx="2685092" cy="1786332"/>
                    </a:xfrm>
                    <a:prstGeom prst="rect">
                      <a:avLst/>
                    </a:prstGeom>
                  </pic:spPr>
                </pic:pic>
              </a:graphicData>
            </a:graphic>
          </wp:inline>
        </w:drawing>
      </w:r>
    </w:p>
    <w:p w14:paraId="4D0D3E84" w14:textId="77777777" w:rsidR="00267289" w:rsidRDefault="00267289" w:rsidP="00267289">
      <w:pPr>
        <w:autoSpaceDE w:val="0"/>
        <w:autoSpaceDN w:val="0"/>
        <w:adjustRightInd w:val="0"/>
        <w:spacing w:after="0" w:line="240" w:lineRule="auto"/>
        <w:ind w:firstLine="720"/>
        <w:rPr>
          <w:rFonts w:asciiTheme="majorHAnsi" w:hAnsiTheme="majorHAnsi" w:cstheme="majorHAnsi"/>
          <w:color w:val="000000"/>
          <w:sz w:val="19"/>
          <w:szCs w:val="19"/>
        </w:rPr>
      </w:pPr>
      <w:r>
        <w:rPr>
          <w:rFonts w:asciiTheme="majorHAnsi" w:hAnsiTheme="majorHAnsi" w:cstheme="majorHAnsi"/>
        </w:rPr>
        <w:br/>
      </w:r>
      <w:r w:rsidRPr="00267289">
        <w:rPr>
          <w:rFonts w:asciiTheme="majorHAnsi" w:hAnsiTheme="majorHAnsi" w:cstheme="majorHAnsi"/>
          <w:color w:val="000000"/>
          <w:sz w:val="19"/>
          <w:szCs w:val="19"/>
        </w:rPr>
        <w:t>-- Find data skew for a distributed table</w:t>
      </w:r>
    </w:p>
    <w:p w14:paraId="0D758D14" w14:textId="75CB8288" w:rsidR="003F59BD" w:rsidRDefault="00267289" w:rsidP="00267289">
      <w:pPr>
        <w:autoSpaceDE w:val="0"/>
        <w:autoSpaceDN w:val="0"/>
        <w:adjustRightInd w:val="0"/>
        <w:spacing w:after="0" w:line="240" w:lineRule="auto"/>
        <w:rPr>
          <w:rFonts w:asciiTheme="majorHAnsi" w:hAnsiTheme="majorHAnsi" w:cstheme="majorHAnsi"/>
          <w:color w:val="000000"/>
          <w:sz w:val="19"/>
          <w:szCs w:val="19"/>
        </w:rPr>
      </w:pPr>
      <w:r w:rsidRPr="00267289">
        <w:rPr>
          <w:rFonts w:asciiTheme="majorHAnsi" w:hAnsiTheme="majorHAnsi" w:cstheme="majorHAnsi"/>
          <w:color w:val="000000"/>
          <w:sz w:val="19"/>
          <w:szCs w:val="19"/>
        </w:rPr>
        <w:t>DBCC PDW_SHOWSPACEUSED('dbo.FactInternetSales');</w:t>
      </w:r>
      <w:r w:rsidR="00344710">
        <w:rPr>
          <w:rFonts w:asciiTheme="majorHAnsi" w:hAnsiTheme="majorHAnsi" w:cstheme="majorHAnsi"/>
          <w:color w:val="000000"/>
          <w:sz w:val="19"/>
          <w:szCs w:val="19"/>
        </w:rPr>
        <w:br/>
      </w:r>
    </w:p>
    <w:p w14:paraId="40C8CD47" w14:textId="6A9A1F0C" w:rsidR="00344710" w:rsidRDefault="00344710" w:rsidP="00267289">
      <w:pPr>
        <w:autoSpaceDE w:val="0"/>
        <w:autoSpaceDN w:val="0"/>
        <w:adjustRightInd w:val="0"/>
        <w:spacing w:after="0" w:line="240" w:lineRule="auto"/>
        <w:rPr>
          <w:rFonts w:asciiTheme="majorHAnsi" w:hAnsiTheme="majorHAnsi" w:cstheme="majorHAnsi"/>
        </w:rPr>
      </w:pPr>
      <w:r>
        <w:rPr>
          <w:rFonts w:asciiTheme="majorHAnsi" w:hAnsiTheme="majorHAnsi" w:cstheme="majorHAnsi"/>
          <w:color w:val="000000"/>
          <w:sz w:val="19"/>
          <w:szCs w:val="19"/>
        </w:rPr>
        <w:t>Another option is to create the view vTableSizes from the link:</w:t>
      </w:r>
    </w:p>
    <w:p w14:paraId="1B5BA31B" w14:textId="34069E44" w:rsidR="00344710" w:rsidRDefault="00786634" w:rsidP="00267289">
      <w:pPr>
        <w:autoSpaceDE w:val="0"/>
        <w:autoSpaceDN w:val="0"/>
        <w:adjustRightInd w:val="0"/>
        <w:spacing w:after="0" w:line="240" w:lineRule="auto"/>
        <w:rPr>
          <w:rFonts w:asciiTheme="majorHAnsi" w:hAnsiTheme="majorHAnsi" w:cstheme="majorHAnsi"/>
        </w:rPr>
      </w:pPr>
      <w:hyperlink r:id="rId29" w:anchor="table-size-queries" w:history="1">
        <w:r w:rsidR="00344710" w:rsidRPr="003953DE">
          <w:rPr>
            <w:rStyle w:val="Hyperlink"/>
            <w:rFonts w:asciiTheme="majorHAnsi" w:hAnsiTheme="majorHAnsi" w:cstheme="majorHAnsi"/>
          </w:rPr>
          <w:t>https://docs.microsoft.com/en-us/azure/synapse-analytics/sql-data-warehouse/sql-data-warehouse-tables-overview#table-size-queries</w:t>
        </w:r>
      </w:hyperlink>
    </w:p>
    <w:p w14:paraId="53C0F1B8" w14:textId="5333EDDF" w:rsidR="003D6730" w:rsidRDefault="003D6730">
      <w:pPr>
        <w:spacing w:line="259" w:lineRule="auto"/>
        <w:rPr>
          <w:rFonts w:asciiTheme="majorHAnsi" w:hAnsiTheme="majorHAnsi" w:cstheme="majorHAnsi"/>
        </w:rPr>
      </w:pPr>
    </w:p>
    <w:p w14:paraId="29BE5305" w14:textId="77777777" w:rsidR="003D6730" w:rsidRDefault="00344710" w:rsidP="00815464">
      <w:pPr>
        <w:autoSpaceDE w:val="0"/>
        <w:autoSpaceDN w:val="0"/>
        <w:adjustRightInd w:val="0"/>
        <w:spacing w:after="0" w:line="240" w:lineRule="auto"/>
        <w:rPr>
          <w:rFonts w:asciiTheme="majorHAnsi" w:hAnsiTheme="majorHAnsi" w:cstheme="majorHAnsi"/>
        </w:rPr>
      </w:pPr>
      <w:r>
        <w:rPr>
          <w:rFonts w:asciiTheme="majorHAnsi" w:hAnsiTheme="majorHAnsi" w:cstheme="majorHAnsi"/>
        </w:rPr>
        <w:t>And run</w:t>
      </w:r>
      <w:r w:rsidR="00EB20AA">
        <w:rPr>
          <w:rFonts w:asciiTheme="majorHAnsi" w:hAnsiTheme="majorHAnsi" w:cstheme="majorHAnsi"/>
        </w:rPr>
        <w:t>:</w:t>
      </w:r>
    </w:p>
    <w:p w14:paraId="21F7C6B2" w14:textId="7CD2456D" w:rsidR="00815464" w:rsidRDefault="00EB20AA" w:rsidP="00815464">
      <w:pPr>
        <w:autoSpaceDE w:val="0"/>
        <w:autoSpaceDN w:val="0"/>
        <w:adjustRightInd w:val="0"/>
        <w:spacing w:after="0" w:line="240" w:lineRule="auto"/>
        <w:rPr>
          <w:rFonts w:ascii="Consolas" w:hAnsi="Consolas" w:cs="Consolas"/>
          <w:color w:val="000000"/>
          <w:sz w:val="19"/>
          <w:szCs w:val="19"/>
        </w:rPr>
      </w:pPr>
      <w:r>
        <w:rPr>
          <w:rFonts w:asciiTheme="majorHAnsi" w:hAnsiTheme="majorHAnsi" w:cstheme="majorHAnsi"/>
        </w:rPr>
        <w:br/>
      </w:r>
      <w:r w:rsidR="00815464">
        <w:rPr>
          <w:rFonts w:ascii="Consolas" w:hAnsi="Consolas" w:cs="Consolas"/>
          <w:color w:val="0000FF"/>
          <w:sz w:val="19"/>
          <w:szCs w:val="19"/>
        </w:rPr>
        <w:t>select</w:t>
      </w:r>
      <w:r w:rsidR="00815464">
        <w:rPr>
          <w:rFonts w:ascii="Consolas" w:hAnsi="Consolas" w:cs="Consolas"/>
          <w:color w:val="000000"/>
          <w:sz w:val="19"/>
          <w:szCs w:val="19"/>
        </w:rPr>
        <w:t xml:space="preserve"> </w:t>
      </w:r>
      <w:r w:rsidR="00815464">
        <w:rPr>
          <w:rFonts w:ascii="Consolas" w:hAnsi="Consolas" w:cs="Consolas"/>
          <w:color w:val="808080"/>
          <w:sz w:val="19"/>
          <w:szCs w:val="19"/>
        </w:rPr>
        <w:t xml:space="preserve">* </w:t>
      </w:r>
      <w:r w:rsidR="00815464">
        <w:rPr>
          <w:rFonts w:ascii="Consolas" w:hAnsi="Consolas" w:cs="Consolas"/>
          <w:color w:val="0000FF"/>
          <w:sz w:val="19"/>
          <w:szCs w:val="19"/>
        </w:rPr>
        <w:t>from</w:t>
      </w:r>
      <w:r w:rsidR="00815464">
        <w:rPr>
          <w:rFonts w:ascii="Consolas" w:hAnsi="Consolas" w:cs="Consolas"/>
          <w:color w:val="000000"/>
          <w:sz w:val="19"/>
          <w:szCs w:val="19"/>
        </w:rPr>
        <w:t xml:space="preserve"> dbo</w:t>
      </w:r>
      <w:r w:rsidR="00815464">
        <w:rPr>
          <w:rFonts w:ascii="Consolas" w:hAnsi="Consolas" w:cs="Consolas"/>
          <w:color w:val="808080"/>
          <w:sz w:val="19"/>
          <w:szCs w:val="19"/>
        </w:rPr>
        <w:t>.</w:t>
      </w:r>
      <w:r w:rsidR="00815464">
        <w:rPr>
          <w:rFonts w:ascii="Consolas" w:hAnsi="Consolas" w:cs="Consolas"/>
          <w:color w:val="000000"/>
          <w:sz w:val="19"/>
          <w:szCs w:val="19"/>
        </w:rPr>
        <w:t>vTableSizes</w:t>
      </w:r>
    </w:p>
    <w:p w14:paraId="249D5E23" w14:textId="51F7B171"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two_part_name </w:t>
      </w:r>
      <w:r>
        <w:rPr>
          <w:rFonts w:ascii="Consolas" w:hAnsi="Consolas" w:cs="Consolas"/>
          <w:color w:val="808080"/>
          <w:sz w:val="19"/>
          <w:szCs w:val="19"/>
        </w:rPr>
        <w:t>in (</w:t>
      </w:r>
    </w:p>
    <w:p w14:paraId="5D1844C2" w14:textId="18511A65"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two_part_name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vTableSizes </w:t>
      </w:r>
      <w:r>
        <w:rPr>
          <w:rFonts w:ascii="Consolas" w:hAnsi="Consolas" w:cs="Consolas"/>
          <w:color w:val="0000FF"/>
          <w:sz w:val="19"/>
          <w:szCs w:val="19"/>
        </w:rPr>
        <w:t>where</w:t>
      </w:r>
      <w:r>
        <w:rPr>
          <w:rFonts w:ascii="Consolas" w:hAnsi="Consolas" w:cs="Consolas"/>
          <w:color w:val="000000"/>
          <w:sz w:val="19"/>
          <w:szCs w:val="19"/>
        </w:rPr>
        <w:t xml:space="preserve"> row_count </w:t>
      </w:r>
      <w:r>
        <w:rPr>
          <w:rFonts w:ascii="Consolas" w:hAnsi="Consolas" w:cs="Consolas"/>
          <w:color w:val="808080"/>
          <w:sz w:val="19"/>
          <w:szCs w:val="19"/>
        </w:rPr>
        <w:t>&gt;</w:t>
      </w:r>
      <w:r>
        <w:rPr>
          <w:rFonts w:ascii="Consolas" w:hAnsi="Consolas" w:cs="Consolas"/>
          <w:color w:val="000000"/>
          <w:sz w:val="19"/>
          <w:szCs w:val="19"/>
        </w:rPr>
        <w:t xml:space="preserve"> 0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two_part_name</w:t>
      </w:r>
    </w:p>
    <w:p w14:paraId="0712BB39" w14:textId="2558AA4D"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having </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row_count </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.10</w:t>
      </w:r>
    </w:p>
    <w:p w14:paraId="7D703083" w14:textId="239365BB" w:rsidR="00815464" w:rsidRDefault="00815464" w:rsidP="008154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two_part_name</w:t>
      </w:r>
      <w:r>
        <w:rPr>
          <w:rFonts w:ascii="Consolas" w:hAnsi="Consolas" w:cs="Consolas"/>
          <w:color w:val="808080"/>
          <w:sz w:val="19"/>
          <w:szCs w:val="19"/>
        </w:rPr>
        <w:t>,</w:t>
      </w:r>
      <w:r>
        <w:rPr>
          <w:rFonts w:ascii="Consolas" w:hAnsi="Consolas" w:cs="Consolas"/>
          <w:color w:val="000000"/>
          <w:sz w:val="19"/>
          <w:szCs w:val="19"/>
        </w:rPr>
        <w:t xml:space="preserve"> row_count</w:t>
      </w:r>
    </w:p>
    <w:p w14:paraId="52CD1CC3" w14:textId="691FE784" w:rsidR="003F59BD" w:rsidRDefault="00344710" w:rsidP="0077204E">
      <w:pPr>
        <w:autoSpaceDE w:val="0"/>
        <w:autoSpaceDN w:val="0"/>
        <w:adjustRightInd w:val="0"/>
        <w:spacing w:after="0" w:line="240" w:lineRule="auto"/>
        <w:rPr>
          <w:rFonts w:asciiTheme="majorHAnsi" w:hAnsiTheme="majorHAnsi" w:cstheme="majorHAnsi"/>
        </w:rPr>
      </w:pPr>
      <w:r>
        <w:rPr>
          <w:rFonts w:asciiTheme="majorHAnsi" w:hAnsiTheme="majorHAnsi" w:cstheme="majorHAnsi"/>
        </w:rPr>
        <w:br/>
      </w:r>
      <w:hyperlink r:id="rId30" w:history="1">
        <w:r w:rsidR="00236907" w:rsidRPr="002D45AE">
          <w:rPr>
            <w:rStyle w:val="Hyperlink"/>
            <w:rFonts w:asciiTheme="majorHAnsi" w:hAnsiTheme="majorHAnsi" w:cstheme="majorHAnsi"/>
          </w:rPr>
          <w:t>https://docs.microsoft.com/en-us/azure/synapse-analytics/sql-data-warehouse/sql-data-warehouse-tables-distribute</w:t>
        </w:r>
      </w:hyperlink>
    </w:p>
    <w:p w14:paraId="0801A61F" w14:textId="77777777" w:rsidR="0077204E" w:rsidRPr="002D45AE" w:rsidRDefault="0077204E" w:rsidP="0077204E">
      <w:pPr>
        <w:autoSpaceDE w:val="0"/>
        <w:autoSpaceDN w:val="0"/>
        <w:adjustRightInd w:val="0"/>
        <w:spacing w:after="0" w:line="240" w:lineRule="auto"/>
        <w:rPr>
          <w:rFonts w:asciiTheme="majorHAnsi" w:hAnsiTheme="majorHAnsi" w:cstheme="majorHAnsi"/>
        </w:rPr>
      </w:pPr>
    </w:p>
    <w:p w14:paraId="21D54846" w14:textId="51ED460C" w:rsidR="003F59BD" w:rsidRPr="002D45AE" w:rsidRDefault="003F59BD" w:rsidP="00AE7408">
      <w:pPr>
        <w:pStyle w:val="Heading3"/>
        <w:rPr>
          <w:rFonts w:cstheme="majorHAnsi"/>
        </w:rPr>
      </w:pPr>
      <w:bookmarkStart w:id="18" w:name="_Toc107384222"/>
      <w:r w:rsidRPr="002D45AE">
        <w:rPr>
          <w:rFonts w:cstheme="majorHAnsi"/>
        </w:rPr>
        <w:t>Replicated Tables</w:t>
      </w:r>
      <w:bookmarkEnd w:id="18"/>
      <w:r w:rsidR="008D6E9A" w:rsidRPr="002D45AE">
        <w:rPr>
          <w:rFonts w:cstheme="majorHAnsi"/>
        </w:rPr>
        <w:t xml:space="preserve"> </w:t>
      </w:r>
    </w:p>
    <w:p w14:paraId="29E7F3D0" w14:textId="3787D2ED" w:rsidR="00E6628C" w:rsidRPr="002D45AE" w:rsidRDefault="003F59BD" w:rsidP="00E6628C">
      <w:pPr>
        <w:rPr>
          <w:rFonts w:asciiTheme="majorHAnsi" w:hAnsiTheme="majorHAnsi" w:cstheme="majorHAnsi"/>
        </w:rPr>
      </w:pPr>
      <w:r w:rsidRPr="002D45AE">
        <w:rPr>
          <w:rFonts w:asciiTheme="majorHAnsi" w:hAnsiTheme="majorHAnsi" w:cstheme="majorHAnsi"/>
        </w:rPr>
        <w:t xml:space="preserve">This means the entire table is copied into </w:t>
      </w:r>
      <w:r w:rsidR="002B4448" w:rsidRPr="002D45AE">
        <w:rPr>
          <w:rFonts w:asciiTheme="majorHAnsi" w:hAnsiTheme="majorHAnsi" w:cstheme="majorHAnsi"/>
        </w:rPr>
        <w:t>the first distribution of each</w:t>
      </w:r>
      <w:r w:rsidR="006F271D" w:rsidRPr="002D45AE">
        <w:rPr>
          <w:rFonts w:asciiTheme="majorHAnsi" w:hAnsiTheme="majorHAnsi" w:cstheme="majorHAnsi"/>
        </w:rPr>
        <w:t xml:space="preserve"> compute node</w:t>
      </w:r>
      <w:r w:rsidRPr="002D45AE">
        <w:rPr>
          <w:rFonts w:asciiTheme="majorHAnsi" w:hAnsiTheme="majorHAnsi" w:cstheme="majorHAnsi"/>
        </w:rPr>
        <w:t xml:space="preserve">. </w:t>
      </w:r>
      <w:r w:rsidR="002B4448" w:rsidRPr="002D45AE">
        <w:rPr>
          <w:rFonts w:asciiTheme="majorHAnsi" w:hAnsiTheme="majorHAnsi" w:cstheme="majorHAnsi"/>
        </w:rPr>
        <w:t>T</w:t>
      </w:r>
      <w:r w:rsidRPr="002D45AE">
        <w:rPr>
          <w:rFonts w:asciiTheme="majorHAnsi" w:hAnsiTheme="majorHAnsi" w:cstheme="majorHAnsi"/>
        </w:rPr>
        <w:t xml:space="preserve">heoretically all their joins would be distribution aligned and they would never cause DMS operations. However, </w:t>
      </w:r>
      <w:r w:rsidR="00E6628C" w:rsidRPr="002D45AE">
        <w:rPr>
          <w:rFonts w:asciiTheme="majorHAnsi" w:hAnsiTheme="majorHAnsi" w:cstheme="majorHAnsi"/>
        </w:rPr>
        <w:t xml:space="preserve">when a replicated table is created, it is created as a round robin table at first. This round robin table is the source of truth for the table. </w:t>
      </w:r>
      <w:r w:rsidR="00501E80" w:rsidRPr="002D45AE">
        <w:rPr>
          <w:rFonts w:asciiTheme="majorHAnsi" w:hAnsiTheme="majorHAnsi" w:cstheme="majorHAnsi"/>
        </w:rPr>
        <w:t xml:space="preserve">A replicated table state is </w:t>
      </w:r>
      <w:r w:rsidR="0040247E" w:rsidRPr="002D45AE">
        <w:rPr>
          <w:rFonts w:asciiTheme="majorHAnsi" w:hAnsiTheme="majorHAnsi" w:cstheme="majorHAnsi"/>
        </w:rPr>
        <w:t>marked</w:t>
      </w:r>
      <w:r w:rsidR="00501E80" w:rsidRPr="002D45AE">
        <w:rPr>
          <w:rFonts w:asciiTheme="majorHAnsi" w:hAnsiTheme="majorHAnsi" w:cstheme="majorHAnsi"/>
        </w:rPr>
        <w:t xml:space="preserve"> </w:t>
      </w:r>
      <w:r w:rsidR="0040247E" w:rsidRPr="002D45AE">
        <w:rPr>
          <w:rFonts w:asciiTheme="majorHAnsi" w:hAnsiTheme="majorHAnsi" w:cstheme="majorHAnsi"/>
        </w:rPr>
        <w:t>in</w:t>
      </w:r>
      <w:r w:rsidR="00501E80" w:rsidRPr="002D45AE">
        <w:rPr>
          <w:rFonts w:asciiTheme="majorHAnsi" w:hAnsiTheme="majorHAnsi" w:cstheme="majorHAnsi"/>
        </w:rPr>
        <w:t xml:space="preserve"> the system catalog as ready or not. When you </w:t>
      </w:r>
      <w:r w:rsidR="0040247E" w:rsidRPr="002D45AE">
        <w:rPr>
          <w:rFonts w:asciiTheme="majorHAnsi" w:hAnsiTheme="majorHAnsi" w:cstheme="majorHAnsi"/>
        </w:rPr>
        <w:t xml:space="preserve">first create a table, or when you modify any record in it, the status is set to not-ready. </w:t>
      </w:r>
      <w:r w:rsidR="00D626CC" w:rsidRPr="002D45AE">
        <w:rPr>
          <w:rFonts w:asciiTheme="majorHAnsi" w:hAnsiTheme="majorHAnsi" w:cstheme="majorHAnsi"/>
        </w:rPr>
        <w:t xml:space="preserve">Then </w:t>
      </w:r>
      <w:r w:rsidR="00E6628C" w:rsidRPr="002D45AE">
        <w:rPr>
          <w:rFonts w:asciiTheme="majorHAnsi" w:hAnsiTheme="majorHAnsi" w:cstheme="majorHAnsi"/>
        </w:rPr>
        <w:t>first time you query the table,</w:t>
      </w:r>
      <w:r w:rsidR="00727D27" w:rsidRPr="002D45AE">
        <w:rPr>
          <w:rFonts w:asciiTheme="majorHAnsi" w:hAnsiTheme="majorHAnsi" w:cstheme="majorHAnsi"/>
        </w:rPr>
        <w:t xml:space="preserve"> </w:t>
      </w:r>
      <w:r w:rsidR="00667034" w:rsidRPr="002D45AE">
        <w:rPr>
          <w:rFonts w:asciiTheme="majorHAnsi" w:hAnsiTheme="majorHAnsi" w:cstheme="majorHAnsi"/>
        </w:rPr>
        <w:t>S</w:t>
      </w:r>
      <w:r w:rsidR="00727D27" w:rsidRPr="002D45AE">
        <w:rPr>
          <w:rFonts w:asciiTheme="majorHAnsi" w:hAnsiTheme="majorHAnsi" w:cstheme="majorHAnsi"/>
        </w:rPr>
        <w:t xml:space="preserve">ynapse will use the </w:t>
      </w:r>
      <w:r w:rsidR="00E6628C" w:rsidRPr="002D45AE">
        <w:rPr>
          <w:rFonts w:asciiTheme="majorHAnsi" w:hAnsiTheme="majorHAnsi" w:cstheme="majorHAnsi"/>
        </w:rPr>
        <w:t xml:space="preserve">round robin </w:t>
      </w:r>
      <w:r w:rsidR="00727D27" w:rsidRPr="002D45AE">
        <w:rPr>
          <w:rFonts w:asciiTheme="majorHAnsi" w:hAnsiTheme="majorHAnsi" w:cstheme="majorHAnsi"/>
        </w:rPr>
        <w:t>copy</w:t>
      </w:r>
      <w:r w:rsidR="00E6628C" w:rsidRPr="002D45AE">
        <w:rPr>
          <w:rFonts w:asciiTheme="majorHAnsi" w:hAnsiTheme="majorHAnsi" w:cstheme="majorHAnsi"/>
        </w:rPr>
        <w:t xml:space="preserve">, </w:t>
      </w:r>
      <w:r w:rsidR="00727D27" w:rsidRPr="002D45AE">
        <w:rPr>
          <w:rFonts w:asciiTheme="majorHAnsi" w:hAnsiTheme="majorHAnsi" w:cstheme="majorHAnsi"/>
        </w:rPr>
        <w:t>and issue a</w:t>
      </w:r>
      <w:r w:rsidR="00E6628C" w:rsidRPr="002D45AE">
        <w:rPr>
          <w:rFonts w:asciiTheme="majorHAnsi" w:hAnsiTheme="majorHAnsi" w:cstheme="majorHAnsi"/>
        </w:rPr>
        <w:t xml:space="preserve"> broadcast</w:t>
      </w:r>
      <w:r w:rsidR="00727D27" w:rsidRPr="002D45AE">
        <w:rPr>
          <w:rFonts w:asciiTheme="majorHAnsi" w:hAnsiTheme="majorHAnsi" w:cstheme="majorHAnsi"/>
        </w:rPr>
        <w:t xml:space="preserve"> </w:t>
      </w:r>
      <w:r w:rsidR="00667034" w:rsidRPr="002D45AE">
        <w:rPr>
          <w:rFonts w:asciiTheme="majorHAnsi" w:hAnsiTheme="majorHAnsi" w:cstheme="majorHAnsi"/>
        </w:rPr>
        <w:t xml:space="preserve">operation </w:t>
      </w:r>
      <w:r w:rsidR="00727D27" w:rsidRPr="002D45AE">
        <w:rPr>
          <w:rFonts w:asciiTheme="majorHAnsi" w:hAnsiTheme="majorHAnsi" w:cstheme="majorHAnsi"/>
        </w:rPr>
        <w:t>in the background</w:t>
      </w:r>
      <w:r w:rsidR="00667034" w:rsidRPr="002D45AE">
        <w:rPr>
          <w:rFonts w:asciiTheme="majorHAnsi" w:hAnsiTheme="majorHAnsi" w:cstheme="majorHAnsi"/>
        </w:rPr>
        <w:t>.</w:t>
      </w:r>
      <w:r w:rsidR="00E6628C" w:rsidRPr="002D45AE">
        <w:rPr>
          <w:rFonts w:asciiTheme="majorHAnsi" w:hAnsiTheme="majorHAnsi" w:cstheme="majorHAnsi"/>
        </w:rPr>
        <w:t xml:space="preserve"> Once </w:t>
      </w:r>
      <w:r w:rsidR="00115B7C" w:rsidRPr="002D45AE">
        <w:rPr>
          <w:rFonts w:asciiTheme="majorHAnsi" w:hAnsiTheme="majorHAnsi" w:cstheme="majorHAnsi"/>
        </w:rPr>
        <w:t>broadcast is</w:t>
      </w:r>
      <w:r w:rsidR="00E6628C" w:rsidRPr="002D45AE">
        <w:rPr>
          <w:rFonts w:asciiTheme="majorHAnsi" w:hAnsiTheme="majorHAnsi" w:cstheme="majorHAnsi"/>
        </w:rPr>
        <w:t xml:space="preserve"> done the table is considered "ready", but is read-only. If any change </w:t>
      </w:r>
      <w:r w:rsidR="00115B7C" w:rsidRPr="002D45AE">
        <w:rPr>
          <w:rFonts w:asciiTheme="majorHAnsi" w:hAnsiTheme="majorHAnsi" w:cstheme="majorHAnsi"/>
        </w:rPr>
        <w:t>is</w:t>
      </w:r>
      <w:r w:rsidR="00E6628C" w:rsidRPr="002D45AE">
        <w:rPr>
          <w:rFonts w:asciiTheme="majorHAnsi" w:hAnsiTheme="majorHAnsi" w:cstheme="majorHAnsi"/>
        </w:rPr>
        <w:t xml:space="preserve"> </w:t>
      </w:r>
      <w:r w:rsidR="00E6628C" w:rsidRPr="002D45AE">
        <w:rPr>
          <w:rFonts w:asciiTheme="majorHAnsi" w:hAnsiTheme="majorHAnsi" w:cstheme="majorHAnsi"/>
        </w:rPr>
        <w:lastRenderedPageBreak/>
        <w:t>made the cached version is invalidated</w:t>
      </w:r>
      <w:r w:rsidR="00115B7C" w:rsidRPr="002D45AE">
        <w:rPr>
          <w:rFonts w:asciiTheme="majorHAnsi" w:hAnsiTheme="majorHAnsi" w:cstheme="majorHAnsi"/>
        </w:rPr>
        <w:t>,</w:t>
      </w:r>
      <w:r w:rsidR="00E6628C" w:rsidRPr="002D45AE">
        <w:rPr>
          <w:rFonts w:asciiTheme="majorHAnsi" w:hAnsiTheme="majorHAnsi" w:cstheme="majorHAnsi"/>
        </w:rPr>
        <w:t xml:space="preserve"> </w:t>
      </w:r>
      <w:r w:rsidR="00115B7C" w:rsidRPr="002D45AE">
        <w:rPr>
          <w:rFonts w:asciiTheme="majorHAnsi" w:hAnsiTheme="majorHAnsi" w:cstheme="majorHAnsi"/>
        </w:rPr>
        <w:t>Synapse</w:t>
      </w:r>
      <w:r w:rsidR="00E6628C" w:rsidRPr="002D45AE">
        <w:rPr>
          <w:rFonts w:asciiTheme="majorHAnsi" w:hAnsiTheme="majorHAnsi" w:cstheme="majorHAnsi"/>
        </w:rPr>
        <w:t xml:space="preserve"> falls back to the round robin</w:t>
      </w:r>
      <w:r w:rsidR="00115B7C" w:rsidRPr="002D45AE">
        <w:rPr>
          <w:rFonts w:asciiTheme="majorHAnsi" w:hAnsiTheme="majorHAnsi" w:cstheme="majorHAnsi"/>
        </w:rPr>
        <w:t xml:space="preserve"> version,</w:t>
      </w:r>
      <w:r w:rsidR="00E6628C" w:rsidRPr="002D45AE">
        <w:rPr>
          <w:rFonts w:asciiTheme="majorHAnsi" w:hAnsiTheme="majorHAnsi" w:cstheme="majorHAnsi"/>
        </w:rPr>
        <w:t xml:space="preserve"> and the whole process </w:t>
      </w:r>
      <w:r w:rsidR="00EA00E1" w:rsidRPr="002D45AE">
        <w:rPr>
          <w:rFonts w:asciiTheme="majorHAnsi" w:hAnsiTheme="majorHAnsi" w:cstheme="majorHAnsi"/>
        </w:rPr>
        <w:t>re-</w:t>
      </w:r>
      <w:r w:rsidR="00E6628C" w:rsidRPr="002D45AE">
        <w:rPr>
          <w:rFonts w:asciiTheme="majorHAnsi" w:hAnsiTheme="majorHAnsi" w:cstheme="majorHAnsi"/>
        </w:rPr>
        <w:t>starts.</w:t>
      </w:r>
    </w:p>
    <w:p w14:paraId="22902B7F" w14:textId="7E4C91EE" w:rsidR="003F59BD" w:rsidRPr="002D45AE" w:rsidRDefault="003F59BD" w:rsidP="002B0FAE">
      <w:pPr>
        <w:pStyle w:val="NormalWeb"/>
        <w:rPr>
          <w:rFonts w:asciiTheme="majorHAnsi" w:hAnsiTheme="majorHAnsi" w:cstheme="majorHAnsi"/>
          <w:b/>
          <w:bCs/>
        </w:rPr>
      </w:pPr>
      <w:r w:rsidRPr="002D45AE">
        <w:rPr>
          <w:rFonts w:asciiTheme="majorHAnsi" w:hAnsiTheme="majorHAnsi" w:cstheme="majorHAnsi"/>
        </w:rPr>
        <w:t>To prevent this issue, it is recommended to run “select top 1 from table” every time you modify a replicated table.</w:t>
      </w:r>
      <w:r w:rsidR="00C36F75" w:rsidRPr="002D45AE">
        <w:rPr>
          <w:rFonts w:asciiTheme="majorHAnsi" w:hAnsiTheme="majorHAnsi" w:cstheme="majorHAnsi"/>
        </w:rPr>
        <w:t xml:space="preserve"> </w:t>
      </w:r>
      <w:r w:rsidRPr="002D45AE">
        <w:rPr>
          <w:rFonts w:asciiTheme="majorHAnsi" w:hAnsiTheme="majorHAnsi" w:cstheme="majorHAnsi"/>
          <w:b/>
          <w:bCs/>
        </w:rPr>
        <w:t xml:space="preserve">Replicated tables are well suited for small dimension tables frequently used in joins, </w:t>
      </w:r>
      <w:r w:rsidR="00C36F75" w:rsidRPr="002D45AE">
        <w:rPr>
          <w:rFonts w:asciiTheme="majorHAnsi" w:hAnsiTheme="majorHAnsi" w:cstheme="majorHAnsi"/>
          <w:b/>
          <w:bCs/>
        </w:rPr>
        <w:t xml:space="preserve">which do not get updated very frequently, </w:t>
      </w:r>
      <w:r w:rsidRPr="002D45AE">
        <w:rPr>
          <w:rFonts w:asciiTheme="majorHAnsi" w:hAnsiTheme="majorHAnsi" w:cstheme="majorHAnsi"/>
          <w:b/>
          <w:bCs/>
        </w:rPr>
        <w:t>and which size does not exceed 2 GB.</w:t>
      </w:r>
    </w:p>
    <w:p w14:paraId="0FE17EF5" w14:textId="4508900A" w:rsidR="003F59BD" w:rsidRPr="002D45AE" w:rsidRDefault="003F59BD" w:rsidP="003F59BD">
      <w:pPr>
        <w:pStyle w:val="NormalWeb"/>
        <w:rPr>
          <w:rFonts w:asciiTheme="majorHAnsi" w:hAnsiTheme="majorHAnsi" w:cstheme="majorHAnsi"/>
        </w:rPr>
      </w:pPr>
      <w:r w:rsidRPr="002D45AE">
        <w:rPr>
          <w:rFonts w:asciiTheme="majorHAnsi" w:hAnsiTheme="majorHAnsi" w:cstheme="majorHAnsi"/>
        </w:rPr>
        <w:t>This query lists the replicated tables pending synchronization:</w:t>
      </w:r>
    </w:p>
    <w:p w14:paraId="58D02BFC"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[table]</w:t>
      </w:r>
    </w:p>
    <w:p w14:paraId="4534381D" w14:textId="77777777"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r w:rsidRPr="002D45AE">
        <w:rPr>
          <w:rFonts w:asciiTheme="majorHAnsi" w:hAnsiTheme="majorHAnsi" w:cstheme="majorHAnsi"/>
          <w:color w:val="000000"/>
          <w:sz w:val="19"/>
          <w:szCs w:val="19"/>
        </w:rPr>
        <w:t xml:space="preserve"> t  </w:t>
      </w:r>
    </w:p>
    <w:p w14:paraId="7F599B01" w14:textId="429ECA6E" w:rsidR="003F59BD" w:rsidRPr="002D45AE" w:rsidRDefault="009A436A"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00FF00"/>
          <w:sz w:val="19"/>
          <w:szCs w:val="19"/>
        </w:rPr>
        <w:t>sys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FF00"/>
          <w:sz w:val="19"/>
          <w:szCs w:val="19"/>
        </w:rPr>
        <w:t>schemas</w:t>
      </w:r>
      <w:r w:rsidR="003F59BD" w:rsidRPr="002D45AE">
        <w:rPr>
          <w:rFonts w:asciiTheme="majorHAnsi" w:hAnsiTheme="majorHAnsi" w:cstheme="majorHAnsi"/>
          <w:color w:val="000000"/>
          <w:sz w:val="19"/>
          <w:szCs w:val="19"/>
        </w:rPr>
        <w:t xml:space="preserve"> s </w:t>
      </w:r>
      <w:r w:rsidR="003F59BD" w:rsidRPr="002D45AE">
        <w:rPr>
          <w:rFonts w:asciiTheme="majorHAnsi" w:hAnsiTheme="majorHAnsi" w:cstheme="majorHAnsi"/>
          <w:color w:val="0000FF"/>
          <w:sz w:val="19"/>
          <w:szCs w:val="19"/>
        </w:rPr>
        <w:t>on</w:t>
      </w:r>
      <w:r w:rsidR="003F59BD" w:rsidRPr="002D45AE">
        <w:rPr>
          <w:rFonts w:asciiTheme="majorHAnsi" w:hAnsiTheme="majorHAnsi" w:cstheme="majorHAnsi"/>
          <w:color w:val="000000"/>
          <w:sz w:val="19"/>
          <w:szCs w:val="19"/>
        </w:rPr>
        <w:t xml:space="preserve"> s</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r w:rsidR="003F59BD" w:rsidRPr="002D45AE">
        <w:rPr>
          <w:rFonts w:asciiTheme="majorHAnsi" w:hAnsiTheme="majorHAnsi" w:cstheme="majorHAnsi"/>
          <w:color w:val="000000"/>
          <w:sz w:val="19"/>
          <w:szCs w:val="19"/>
        </w:rPr>
        <w:t xml:space="preserve">  </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000000"/>
          <w:sz w:val="19"/>
          <w:szCs w:val="19"/>
        </w:rPr>
        <w:t xml:space="preserve"> t</w:t>
      </w:r>
      <w:r w:rsidR="003F59BD" w:rsidRPr="002D45AE">
        <w:rPr>
          <w:rFonts w:asciiTheme="majorHAnsi" w:hAnsiTheme="majorHAnsi" w:cstheme="majorHAnsi"/>
          <w:color w:val="808080"/>
          <w:sz w:val="19"/>
          <w:szCs w:val="19"/>
        </w:rPr>
        <w:t>.</w:t>
      </w:r>
      <w:r w:rsidR="003F59BD" w:rsidRPr="002D45AE">
        <w:rPr>
          <w:rFonts w:asciiTheme="majorHAnsi" w:hAnsiTheme="majorHAnsi" w:cstheme="majorHAnsi"/>
          <w:color w:val="FF00FF"/>
          <w:sz w:val="19"/>
          <w:szCs w:val="19"/>
        </w:rPr>
        <w:t>schema_id</w:t>
      </w:r>
    </w:p>
    <w:p w14:paraId="2B9C79D7" w14:textId="671C7E28"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pdw_replicated_table_cache_state c </w:t>
      </w:r>
      <w:r w:rsidR="009A436A"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 ON</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
    <w:p w14:paraId="2CFAE5FA" w14:textId="4B20A20B"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pdw_table_distribution_properties p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object_id</w:t>
      </w:r>
    </w:p>
    <w:p w14:paraId="5A95AAFD" w14:textId="3DD70C56" w:rsidR="003F59BD" w:rsidRPr="002D45AE" w:rsidRDefault="003F59BD" w:rsidP="009A436A">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p</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[distribution_policy_desc]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'REPLICATE'</w:t>
      </w:r>
      <w:r w:rsidR="009A436A" w:rsidRPr="002D45AE">
        <w:rPr>
          <w:rFonts w:asciiTheme="majorHAnsi" w:hAnsiTheme="majorHAnsi" w:cstheme="majorHAnsi"/>
          <w:color w:val="FF0000"/>
          <w:sz w:val="19"/>
          <w:szCs w:val="19"/>
        </w:rPr>
        <w:t xml:space="preserve">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'NotReady'</w:t>
      </w:r>
    </w:p>
    <w:p w14:paraId="372C6596" w14:textId="08721DF7" w:rsidR="003F59BD" w:rsidRPr="00C75C2C" w:rsidRDefault="00786634" w:rsidP="00C75C2C">
      <w:pPr>
        <w:pStyle w:val="NormalWeb"/>
        <w:rPr>
          <w:rFonts w:asciiTheme="majorHAnsi" w:hAnsiTheme="majorHAnsi" w:cstheme="majorHAnsi"/>
        </w:rPr>
      </w:pPr>
      <w:hyperlink r:id="rId31" w:history="1">
        <w:r w:rsidR="00AE6ACA" w:rsidRPr="002D45AE">
          <w:rPr>
            <w:rStyle w:val="Hyperlink"/>
            <w:rFonts w:asciiTheme="majorHAnsi" w:hAnsiTheme="majorHAnsi" w:cstheme="majorHAnsi"/>
          </w:rPr>
          <w:t>https://docs.microsoft.com/en-us/azure/synapse-analytics/sql-data-warehouse/design-guidance-for-replicated-tables</w:t>
        </w:r>
      </w:hyperlink>
    </w:p>
    <w:p w14:paraId="7BDE2DE8" w14:textId="387AE5F2" w:rsidR="003F59BD" w:rsidRPr="002D45AE" w:rsidRDefault="003F59BD" w:rsidP="00AE6ACA">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798D57CE" wp14:editId="60E45AB6">
            <wp:extent cx="4457700" cy="2454115"/>
            <wp:effectExtent l="0" t="0" r="0" b="381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32"/>
                    <a:stretch>
                      <a:fillRect/>
                    </a:stretch>
                  </pic:blipFill>
                  <pic:spPr>
                    <a:xfrm>
                      <a:off x="0" y="0"/>
                      <a:ext cx="4474340" cy="2463276"/>
                    </a:xfrm>
                    <a:prstGeom prst="rect">
                      <a:avLst/>
                    </a:prstGeom>
                  </pic:spPr>
                </pic:pic>
              </a:graphicData>
            </a:graphic>
          </wp:inline>
        </w:drawing>
      </w:r>
    </w:p>
    <w:p w14:paraId="5DD450B3" w14:textId="21E7DECC" w:rsidR="00AE6ACA" w:rsidRDefault="00AE6ACA" w:rsidP="00AE6ACA">
      <w:pPr>
        <w:pStyle w:val="NormalWeb"/>
        <w:rPr>
          <w:rFonts w:asciiTheme="majorHAnsi" w:hAnsiTheme="majorHAnsi" w:cstheme="majorHAnsi"/>
        </w:rPr>
      </w:pPr>
      <w:r w:rsidRPr="002D45AE">
        <w:rPr>
          <w:rFonts w:asciiTheme="majorHAnsi" w:hAnsiTheme="majorHAnsi" w:cstheme="majorHAnsi"/>
          <w:noProof/>
        </w:rPr>
        <w:lastRenderedPageBreak/>
        <w:drawing>
          <wp:inline distT="0" distB="0" distL="0" distR="0" wp14:anchorId="075524FE" wp14:editId="211D7B22">
            <wp:extent cx="4495800" cy="234396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3"/>
                    <a:stretch>
                      <a:fillRect/>
                    </a:stretch>
                  </pic:blipFill>
                  <pic:spPr>
                    <a:xfrm>
                      <a:off x="0" y="0"/>
                      <a:ext cx="4508149" cy="2350403"/>
                    </a:xfrm>
                    <a:prstGeom prst="rect">
                      <a:avLst/>
                    </a:prstGeom>
                  </pic:spPr>
                </pic:pic>
              </a:graphicData>
            </a:graphic>
          </wp:inline>
        </w:drawing>
      </w:r>
    </w:p>
    <w:p w14:paraId="575AED02" w14:textId="6049666D" w:rsidR="002D2E4E" w:rsidRPr="002D45AE" w:rsidRDefault="00770CC9" w:rsidP="00AE6ACA">
      <w:pPr>
        <w:pStyle w:val="NormalWeb"/>
        <w:rPr>
          <w:rFonts w:asciiTheme="majorHAnsi" w:hAnsiTheme="majorHAnsi" w:cstheme="majorHAnsi"/>
        </w:rPr>
      </w:pPr>
      <w:r w:rsidRPr="002D2E4E">
        <w:rPr>
          <w:rFonts w:asciiTheme="majorHAnsi" w:hAnsiTheme="majorHAnsi" w:cstheme="majorHAnsi"/>
          <w:noProof/>
        </w:rPr>
        <w:drawing>
          <wp:inline distT="0" distB="0" distL="0" distR="0" wp14:anchorId="7AEB44A0" wp14:editId="2EB4B6F2">
            <wp:extent cx="4191000" cy="2464452"/>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4"/>
                    <a:stretch>
                      <a:fillRect/>
                    </a:stretch>
                  </pic:blipFill>
                  <pic:spPr>
                    <a:xfrm>
                      <a:off x="0" y="0"/>
                      <a:ext cx="4198530" cy="2468880"/>
                    </a:xfrm>
                    <a:prstGeom prst="rect">
                      <a:avLst/>
                    </a:prstGeom>
                  </pic:spPr>
                </pic:pic>
              </a:graphicData>
            </a:graphic>
          </wp:inline>
        </w:drawing>
      </w:r>
    </w:p>
    <w:p w14:paraId="25B624B0" w14:textId="77777777" w:rsidR="00AE39BC" w:rsidRPr="002D45AE" w:rsidRDefault="00C7385C">
      <w:pPr>
        <w:spacing w:line="259" w:lineRule="auto"/>
        <w:rPr>
          <w:rFonts w:asciiTheme="majorHAnsi" w:hAnsiTheme="majorHAnsi" w:cstheme="majorHAnsi"/>
        </w:rPr>
      </w:pPr>
      <w:r w:rsidRPr="002D45AE">
        <w:rPr>
          <w:rFonts w:asciiTheme="majorHAnsi" w:hAnsiTheme="majorHAnsi" w:cstheme="majorHAnsi"/>
          <w:noProof/>
        </w:rPr>
        <w:lastRenderedPageBreak/>
        <w:drawing>
          <wp:inline distT="0" distB="0" distL="0" distR="0" wp14:anchorId="6C833D72" wp14:editId="7B5E2107">
            <wp:extent cx="5753100" cy="3149454"/>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35"/>
                    <a:stretch>
                      <a:fillRect/>
                    </a:stretch>
                  </pic:blipFill>
                  <pic:spPr>
                    <a:xfrm>
                      <a:off x="0" y="0"/>
                      <a:ext cx="5767955" cy="3157586"/>
                    </a:xfrm>
                    <a:prstGeom prst="rect">
                      <a:avLst/>
                    </a:prstGeom>
                  </pic:spPr>
                </pic:pic>
              </a:graphicData>
            </a:graphic>
          </wp:inline>
        </w:drawing>
      </w:r>
    </w:p>
    <w:p w14:paraId="210D3D74" w14:textId="0DD96201" w:rsidR="003E3E54" w:rsidRDefault="003E3E54" w:rsidP="00AE39BC">
      <w:pPr>
        <w:pStyle w:val="NormalWeb"/>
        <w:rPr>
          <w:rFonts w:asciiTheme="majorHAnsi" w:hAnsiTheme="majorHAnsi" w:cstheme="majorHAnsi"/>
        </w:rPr>
      </w:pPr>
      <w:r w:rsidRPr="003E3E54">
        <w:rPr>
          <w:rFonts w:asciiTheme="majorHAnsi" w:hAnsiTheme="majorHAnsi" w:cstheme="majorHAnsi"/>
          <w:noProof/>
        </w:rPr>
        <w:drawing>
          <wp:inline distT="0" distB="0" distL="0" distR="0" wp14:anchorId="67918080" wp14:editId="223D8FAA">
            <wp:extent cx="5943600" cy="2898140"/>
            <wp:effectExtent l="0" t="0" r="0" b="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36"/>
                    <a:stretch>
                      <a:fillRect/>
                    </a:stretch>
                  </pic:blipFill>
                  <pic:spPr>
                    <a:xfrm>
                      <a:off x="0" y="0"/>
                      <a:ext cx="5943600" cy="2898140"/>
                    </a:xfrm>
                    <a:prstGeom prst="rect">
                      <a:avLst/>
                    </a:prstGeom>
                  </pic:spPr>
                </pic:pic>
              </a:graphicData>
            </a:graphic>
          </wp:inline>
        </w:drawing>
      </w:r>
    </w:p>
    <w:p w14:paraId="28D24C3D" w14:textId="4573C28B" w:rsidR="003E3E54" w:rsidRPr="002F3AA0" w:rsidRDefault="00786634" w:rsidP="002F3AA0">
      <w:pPr>
        <w:pStyle w:val="NormalWeb"/>
        <w:rPr>
          <w:rFonts w:asciiTheme="majorHAnsi" w:hAnsiTheme="majorHAnsi" w:cstheme="majorHAnsi"/>
        </w:rPr>
      </w:pPr>
      <w:hyperlink r:id="rId37" w:history="1">
        <w:r w:rsidR="003E3E54" w:rsidRPr="003953DE">
          <w:rPr>
            <w:rStyle w:val="Hyperlink"/>
            <w:rFonts w:asciiTheme="majorHAnsi" w:hAnsiTheme="majorHAnsi" w:cstheme="majorHAnsi"/>
          </w:rPr>
          <w:t>https://docs.microsoft.com/en-us/azure/synapse-analytics/sql/overview-architecture</w:t>
        </w:r>
      </w:hyperlink>
    </w:p>
    <w:p w14:paraId="6E3C6D27" w14:textId="77777777" w:rsidR="00605D52" w:rsidRDefault="00605D52">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ADFE1B3" w14:textId="2CB671E7" w:rsidR="000801DD" w:rsidRPr="002D45AE" w:rsidRDefault="000801DD" w:rsidP="00AE7408">
      <w:pPr>
        <w:pStyle w:val="Heading2"/>
        <w:rPr>
          <w:rFonts w:asciiTheme="majorHAnsi" w:hAnsiTheme="majorHAnsi" w:cstheme="majorHAnsi"/>
        </w:rPr>
      </w:pPr>
      <w:bookmarkStart w:id="19" w:name="_Toc107384223"/>
      <w:r w:rsidRPr="002D45AE">
        <w:rPr>
          <w:rFonts w:asciiTheme="majorHAnsi" w:hAnsiTheme="majorHAnsi" w:cstheme="majorHAnsi"/>
        </w:rPr>
        <w:lastRenderedPageBreak/>
        <w:t>Management Tools</w:t>
      </w:r>
      <w:bookmarkEnd w:id="19"/>
    </w:p>
    <w:p w14:paraId="40DD0A0D"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Azure Synapse Studio</w:t>
      </w:r>
      <w:r w:rsidRPr="002D45AE">
        <w:rPr>
          <w:rFonts w:asciiTheme="majorHAnsi" w:hAnsiTheme="majorHAnsi" w:cstheme="majorHAnsi"/>
        </w:rPr>
        <w:br/>
      </w:r>
      <w:hyperlink r:id="rId38" w:history="1">
        <w:r w:rsidRPr="002D45AE">
          <w:rPr>
            <w:rStyle w:val="Hyperlink"/>
            <w:rFonts w:asciiTheme="majorHAnsi" w:hAnsiTheme="majorHAnsi" w:cstheme="majorHAnsi"/>
          </w:rPr>
          <w:t>https://docs.microsoft.com/en-us/azure/synapse-analytics/sql/author-sql-script</w:t>
        </w:r>
      </w:hyperlink>
      <w:r w:rsidRPr="002D45AE">
        <w:rPr>
          <w:rFonts w:asciiTheme="majorHAnsi" w:hAnsiTheme="majorHAnsi" w:cstheme="majorHAnsi"/>
        </w:rPr>
        <w:br/>
      </w:r>
    </w:p>
    <w:p w14:paraId="7AD7675E" w14:textId="77777777" w:rsidR="000801DD" w:rsidRPr="002D45AE" w:rsidRDefault="000801DD" w:rsidP="000801DD">
      <w:pPr>
        <w:pStyle w:val="NormalWeb"/>
        <w:numPr>
          <w:ilvl w:val="0"/>
          <w:numId w:val="7"/>
        </w:numPr>
        <w:rPr>
          <w:rFonts w:asciiTheme="majorHAnsi" w:hAnsiTheme="majorHAnsi" w:cstheme="majorHAnsi"/>
        </w:rPr>
      </w:pPr>
      <w:r w:rsidRPr="002D45AE">
        <w:rPr>
          <w:rFonts w:asciiTheme="majorHAnsi" w:hAnsiTheme="majorHAnsi" w:cstheme="majorHAnsi"/>
        </w:rPr>
        <w:t xml:space="preserve">SSMS </w:t>
      </w:r>
      <w:r w:rsidRPr="002D45AE">
        <w:rPr>
          <w:rFonts w:asciiTheme="majorHAnsi" w:hAnsiTheme="majorHAnsi" w:cstheme="majorHAnsi"/>
        </w:rPr>
        <w:br/>
      </w:r>
      <w:hyperlink r:id="rId39" w:history="1">
        <w:r w:rsidRPr="002D45AE">
          <w:rPr>
            <w:rStyle w:val="Hyperlink"/>
            <w:rFonts w:asciiTheme="majorHAnsi" w:hAnsiTheme="majorHAnsi" w:cstheme="majorHAnsi"/>
          </w:rPr>
          <w:t>Download SQL Server Management Studio (SSMS) - SQL Server Management Studio (SSMS) | Microsoft Docs</w:t>
        </w:r>
      </w:hyperlink>
      <w:r w:rsidRPr="002D45AE">
        <w:rPr>
          <w:rFonts w:asciiTheme="majorHAnsi" w:hAnsiTheme="majorHAnsi" w:cstheme="majorHAnsi"/>
        </w:rPr>
        <w:br/>
      </w:r>
    </w:p>
    <w:p w14:paraId="20DBD349" w14:textId="21B7963A" w:rsidR="00D22C66" w:rsidRPr="00B713DF" w:rsidRDefault="000801DD" w:rsidP="00AE7408">
      <w:pPr>
        <w:pStyle w:val="NormalWeb"/>
        <w:numPr>
          <w:ilvl w:val="0"/>
          <w:numId w:val="7"/>
        </w:numPr>
        <w:rPr>
          <w:rFonts w:asciiTheme="majorHAnsi" w:hAnsiTheme="majorHAnsi" w:cstheme="majorHAnsi"/>
          <w:lang w:val="pt-BR"/>
        </w:rPr>
      </w:pPr>
      <w:r w:rsidRPr="002D45AE">
        <w:rPr>
          <w:rFonts w:asciiTheme="majorHAnsi" w:hAnsiTheme="majorHAnsi" w:cstheme="majorHAnsi"/>
          <w:lang w:val="pt-BR"/>
        </w:rPr>
        <w:t xml:space="preserve">Azure Data Studio. </w:t>
      </w:r>
      <w:r w:rsidRPr="002D45AE">
        <w:rPr>
          <w:rFonts w:asciiTheme="majorHAnsi" w:hAnsiTheme="majorHAnsi" w:cstheme="majorHAnsi"/>
          <w:lang w:val="pt-BR"/>
        </w:rPr>
        <w:br/>
      </w:r>
      <w:hyperlink r:id="rId40" w:history="1">
        <w:r w:rsidRPr="002D45AE">
          <w:rPr>
            <w:rStyle w:val="Hyperlink"/>
            <w:rFonts w:asciiTheme="majorHAnsi" w:hAnsiTheme="majorHAnsi" w:cstheme="majorHAnsi"/>
            <w:lang w:val="pt-BR"/>
          </w:rPr>
          <w:t>Azure Data Studio | Microsoft Azure</w:t>
        </w:r>
      </w:hyperlink>
    </w:p>
    <w:p w14:paraId="00717C30" w14:textId="0ECE7143" w:rsidR="005C2157" w:rsidRPr="002D45AE" w:rsidRDefault="00E1598A" w:rsidP="00AE7408">
      <w:pPr>
        <w:pStyle w:val="Heading2"/>
        <w:rPr>
          <w:rFonts w:asciiTheme="majorHAnsi" w:hAnsiTheme="majorHAnsi" w:cstheme="majorHAnsi"/>
        </w:rPr>
      </w:pPr>
      <w:bookmarkStart w:id="20" w:name="_Toc107384224"/>
      <w:r w:rsidRPr="002D45AE">
        <w:rPr>
          <w:rFonts w:asciiTheme="majorHAnsi" w:hAnsiTheme="majorHAnsi" w:cstheme="majorHAnsi"/>
        </w:rPr>
        <w:t>L</w:t>
      </w:r>
      <w:r w:rsidR="00B5033B" w:rsidRPr="002D45AE">
        <w:rPr>
          <w:rFonts w:asciiTheme="majorHAnsi" w:hAnsiTheme="majorHAnsi" w:cstheme="majorHAnsi"/>
        </w:rPr>
        <w:t xml:space="preserve">oad </w:t>
      </w:r>
      <w:r w:rsidR="009A6D96" w:rsidRPr="002D45AE">
        <w:rPr>
          <w:rFonts w:asciiTheme="majorHAnsi" w:hAnsiTheme="majorHAnsi" w:cstheme="majorHAnsi"/>
        </w:rPr>
        <w:t>P</w:t>
      </w:r>
      <w:r w:rsidR="008274B0" w:rsidRPr="002D45AE">
        <w:rPr>
          <w:rFonts w:asciiTheme="majorHAnsi" w:hAnsiTheme="majorHAnsi" w:cstheme="majorHAnsi"/>
        </w:rPr>
        <w:t>erformance</w:t>
      </w:r>
      <w:r w:rsidR="00E649D4" w:rsidRPr="002D45AE">
        <w:rPr>
          <w:rFonts w:asciiTheme="majorHAnsi" w:hAnsiTheme="majorHAnsi" w:cstheme="majorHAnsi"/>
        </w:rPr>
        <w:t xml:space="preserve"> </w:t>
      </w:r>
      <w:r w:rsidR="009A6D96" w:rsidRPr="002D45AE">
        <w:rPr>
          <w:rFonts w:asciiTheme="majorHAnsi" w:hAnsiTheme="majorHAnsi" w:cstheme="majorHAnsi"/>
        </w:rPr>
        <w:t>F</w:t>
      </w:r>
      <w:r w:rsidRPr="002D45AE">
        <w:rPr>
          <w:rFonts w:asciiTheme="majorHAnsi" w:hAnsiTheme="majorHAnsi" w:cstheme="majorHAnsi"/>
        </w:rPr>
        <w:t>ac</w:t>
      </w:r>
      <w:r w:rsidR="009A6D96" w:rsidRPr="002D45AE">
        <w:rPr>
          <w:rFonts w:asciiTheme="majorHAnsi" w:hAnsiTheme="majorHAnsi" w:cstheme="majorHAnsi"/>
        </w:rPr>
        <w:t>t</w:t>
      </w:r>
      <w:r w:rsidRPr="002D45AE">
        <w:rPr>
          <w:rFonts w:asciiTheme="majorHAnsi" w:hAnsiTheme="majorHAnsi" w:cstheme="majorHAnsi"/>
        </w:rPr>
        <w:t>ors</w:t>
      </w:r>
      <w:bookmarkEnd w:id="20"/>
    </w:p>
    <w:p w14:paraId="1382564E" w14:textId="2EA5E674" w:rsidR="00FA2C09" w:rsidRPr="002D45AE" w:rsidRDefault="00FA2C09" w:rsidP="005C2157">
      <w:pPr>
        <w:pStyle w:val="NormalWeb"/>
        <w:rPr>
          <w:rFonts w:asciiTheme="majorHAnsi" w:hAnsiTheme="majorHAnsi" w:cstheme="majorHAnsi"/>
        </w:rPr>
      </w:pPr>
      <w:r w:rsidRPr="002D45AE">
        <w:rPr>
          <w:rFonts w:asciiTheme="majorHAnsi" w:hAnsiTheme="majorHAnsi" w:cstheme="majorHAnsi"/>
        </w:rPr>
        <w:t xml:space="preserve">The performance of loading data into a dedicated pool </w:t>
      </w:r>
      <w:r w:rsidR="006624D5" w:rsidRPr="002D45AE">
        <w:rPr>
          <w:rFonts w:asciiTheme="majorHAnsi" w:hAnsiTheme="majorHAnsi" w:cstheme="majorHAnsi"/>
        </w:rPr>
        <w:t>is affected by the following:</w:t>
      </w:r>
    </w:p>
    <w:p w14:paraId="41A6FB2A" w14:textId="77777777" w:rsidR="00B34CCB" w:rsidRPr="002D45AE" w:rsidRDefault="006624D5" w:rsidP="00FE15A5">
      <w:pPr>
        <w:pStyle w:val="Heading2"/>
        <w:numPr>
          <w:ilvl w:val="0"/>
          <w:numId w:val="25"/>
        </w:numPr>
        <w:rPr>
          <w:rFonts w:asciiTheme="majorHAnsi" w:hAnsiTheme="majorHAnsi" w:cstheme="majorHAnsi"/>
        </w:rPr>
      </w:pPr>
      <w:bookmarkStart w:id="21" w:name="_Toc107384225"/>
      <w:r w:rsidRPr="002D45AE">
        <w:rPr>
          <w:rFonts w:asciiTheme="majorHAnsi" w:hAnsiTheme="majorHAnsi" w:cstheme="majorHAnsi"/>
        </w:rPr>
        <w:t>Where the data comes from.</w:t>
      </w:r>
      <w:bookmarkEnd w:id="21"/>
      <w:r w:rsidRPr="002D45AE">
        <w:rPr>
          <w:rFonts w:asciiTheme="majorHAnsi" w:hAnsiTheme="majorHAnsi" w:cstheme="majorHAnsi"/>
        </w:rPr>
        <w:t xml:space="preserve"> </w:t>
      </w:r>
    </w:p>
    <w:p w14:paraId="5EF2EB3D" w14:textId="688E9996" w:rsidR="00CE1ABA" w:rsidRPr="002D45AE" w:rsidRDefault="00B46B5C" w:rsidP="00B34CCB">
      <w:pPr>
        <w:pStyle w:val="NormalWeb"/>
        <w:ind w:left="720"/>
        <w:rPr>
          <w:rFonts w:asciiTheme="majorHAnsi" w:hAnsiTheme="majorHAnsi" w:cstheme="majorHAnsi"/>
        </w:rPr>
      </w:pPr>
      <w:r w:rsidRPr="002D45AE">
        <w:rPr>
          <w:rFonts w:asciiTheme="majorHAnsi" w:hAnsiTheme="majorHAnsi" w:cstheme="majorHAnsi"/>
        </w:rPr>
        <w:t xml:space="preserve">Small amounts of data may be </w:t>
      </w:r>
      <w:r w:rsidR="003B4B01" w:rsidRPr="002D45AE">
        <w:rPr>
          <w:rFonts w:asciiTheme="majorHAnsi" w:hAnsiTheme="majorHAnsi" w:cstheme="majorHAnsi"/>
        </w:rPr>
        <w:t>imported</w:t>
      </w:r>
      <w:r w:rsidRPr="002D45AE">
        <w:rPr>
          <w:rFonts w:asciiTheme="majorHAnsi" w:hAnsiTheme="majorHAnsi" w:cstheme="majorHAnsi"/>
        </w:rPr>
        <w:t xml:space="preserve"> directly from </w:t>
      </w:r>
      <w:r w:rsidR="00E16200" w:rsidRPr="002D45AE">
        <w:rPr>
          <w:rFonts w:asciiTheme="majorHAnsi" w:hAnsiTheme="majorHAnsi" w:cstheme="majorHAnsi"/>
        </w:rPr>
        <w:t>the</w:t>
      </w:r>
      <w:r w:rsidR="00EC3112" w:rsidRPr="002D45AE">
        <w:rPr>
          <w:rFonts w:asciiTheme="majorHAnsi" w:hAnsiTheme="majorHAnsi" w:cstheme="majorHAnsi"/>
        </w:rPr>
        <w:t xml:space="preserve"> from source systems</w:t>
      </w:r>
      <w:r w:rsidR="005E4D0E" w:rsidRPr="002D45AE">
        <w:rPr>
          <w:rFonts w:asciiTheme="majorHAnsi" w:hAnsiTheme="majorHAnsi" w:cstheme="majorHAnsi"/>
        </w:rPr>
        <w:t xml:space="preserve"> (whe</w:t>
      </w:r>
      <w:r w:rsidRPr="002D45AE">
        <w:rPr>
          <w:rFonts w:asciiTheme="majorHAnsi" w:hAnsiTheme="majorHAnsi" w:cstheme="majorHAnsi"/>
        </w:rPr>
        <w:t>ther</w:t>
      </w:r>
      <w:r w:rsidR="005E4D0E" w:rsidRPr="002D45AE">
        <w:rPr>
          <w:rFonts w:asciiTheme="majorHAnsi" w:hAnsiTheme="majorHAnsi" w:cstheme="majorHAnsi"/>
        </w:rPr>
        <w:t xml:space="preserve"> they come from on-premise or other cloud providers)</w:t>
      </w:r>
      <w:r w:rsidR="00E16200" w:rsidRPr="002D45AE">
        <w:rPr>
          <w:rFonts w:asciiTheme="majorHAnsi" w:hAnsiTheme="majorHAnsi" w:cstheme="majorHAnsi"/>
        </w:rPr>
        <w:t xml:space="preserve">. </w:t>
      </w:r>
      <w:r w:rsidR="003B4B01" w:rsidRPr="002D45AE">
        <w:rPr>
          <w:rFonts w:asciiTheme="majorHAnsi" w:hAnsiTheme="majorHAnsi" w:cstheme="majorHAnsi"/>
        </w:rPr>
        <w:t>As the amount of data grows</w:t>
      </w:r>
      <w:r w:rsidR="00C75A57" w:rsidRPr="002D45AE">
        <w:rPr>
          <w:rFonts w:asciiTheme="majorHAnsi" w:hAnsiTheme="majorHAnsi" w:cstheme="majorHAnsi"/>
        </w:rPr>
        <w:t>,</w:t>
      </w:r>
      <w:r w:rsidR="003B4B01" w:rsidRPr="002D45AE">
        <w:rPr>
          <w:rFonts w:asciiTheme="majorHAnsi" w:hAnsiTheme="majorHAnsi" w:cstheme="majorHAnsi"/>
        </w:rPr>
        <w:t xml:space="preserve"> and bandwidth becomes a </w:t>
      </w:r>
      <w:r w:rsidR="00C75A57" w:rsidRPr="002D45AE">
        <w:rPr>
          <w:rFonts w:asciiTheme="majorHAnsi" w:hAnsiTheme="majorHAnsi" w:cstheme="majorHAnsi"/>
        </w:rPr>
        <w:t>bottleneck,</w:t>
      </w:r>
      <w:r w:rsidR="003B4B01" w:rsidRPr="002D45AE">
        <w:rPr>
          <w:rFonts w:asciiTheme="majorHAnsi" w:hAnsiTheme="majorHAnsi" w:cstheme="majorHAnsi"/>
        </w:rPr>
        <w:t xml:space="preserve"> </w:t>
      </w:r>
      <w:r w:rsidR="00300803" w:rsidRPr="002D45AE">
        <w:rPr>
          <w:rFonts w:asciiTheme="majorHAnsi" w:hAnsiTheme="majorHAnsi" w:cstheme="majorHAnsi"/>
        </w:rPr>
        <w:t xml:space="preserve">we recommend customers </w:t>
      </w:r>
      <w:r w:rsidR="005E4D0E" w:rsidRPr="002D45AE">
        <w:rPr>
          <w:rFonts w:asciiTheme="majorHAnsi" w:hAnsiTheme="majorHAnsi" w:cstheme="majorHAnsi"/>
        </w:rPr>
        <w:t>to copy into azure first</w:t>
      </w:r>
      <w:r w:rsidR="00555AF9" w:rsidRPr="002D45AE">
        <w:rPr>
          <w:rFonts w:asciiTheme="majorHAnsi" w:hAnsiTheme="majorHAnsi" w:cstheme="majorHAnsi"/>
        </w:rPr>
        <w:t xml:space="preserve">, </w:t>
      </w:r>
      <w:r w:rsidR="00300803" w:rsidRPr="002D45AE">
        <w:rPr>
          <w:rFonts w:asciiTheme="majorHAnsi" w:hAnsiTheme="majorHAnsi" w:cstheme="majorHAnsi"/>
        </w:rPr>
        <w:t>typically into</w:t>
      </w:r>
      <w:r w:rsidR="001E06FF" w:rsidRPr="002D45AE">
        <w:rPr>
          <w:rFonts w:asciiTheme="majorHAnsi" w:hAnsiTheme="majorHAnsi" w:cstheme="majorHAnsi"/>
        </w:rPr>
        <w:t xml:space="preserve"> a</w:t>
      </w:r>
      <w:r w:rsidR="00300803" w:rsidRPr="002D45AE">
        <w:rPr>
          <w:rFonts w:asciiTheme="majorHAnsi" w:hAnsiTheme="majorHAnsi" w:cstheme="majorHAnsi"/>
        </w:rPr>
        <w:t xml:space="preserve"> storage account</w:t>
      </w:r>
      <w:r w:rsidR="001E06FF" w:rsidRPr="002D45AE">
        <w:rPr>
          <w:rFonts w:asciiTheme="majorHAnsi" w:hAnsiTheme="majorHAnsi" w:cstheme="majorHAnsi"/>
        </w:rPr>
        <w:t xml:space="preserve"> in the same region as Synapse</w:t>
      </w:r>
      <w:r w:rsidR="00555AF9" w:rsidRPr="002D45AE">
        <w:rPr>
          <w:rFonts w:asciiTheme="majorHAnsi" w:hAnsiTheme="majorHAnsi" w:cstheme="majorHAnsi"/>
        </w:rPr>
        <w:t>.</w:t>
      </w:r>
      <w:r w:rsidRPr="002D45AE">
        <w:rPr>
          <w:rFonts w:asciiTheme="majorHAnsi" w:hAnsiTheme="majorHAnsi" w:cstheme="majorHAnsi"/>
        </w:rPr>
        <w:t xml:space="preserve"> </w:t>
      </w:r>
      <w:r w:rsidR="00175816" w:rsidRPr="002D45AE">
        <w:rPr>
          <w:rFonts w:asciiTheme="majorHAnsi" w:hAnsiTheme="majorHAnsi" w:cstheme="majorHAnsi"/>
        </w:rPr>
        <w:t>There are several tools for migrating your data to an Azure Storage blob. The easiest way is to use Azure Storage Explorer and copy files into the storage container.</w:t>
      </w:r>
      <w:r w:rsidR="00175816" w:rsidRPr="002D45AE">
        <w:rPr>
          <w:rFonts w:asciiTheme="majorHAnsi" w:hAnsiTheme="majorHAnsi" w:cstheme="majorHAnsi"/>
        </w:rPr>
        <w:br/>
      </w:r>
      <w:hyperlink r:id="rId41" w:history="1">
        <w:r w:rsidR="00175816" w:rsidRPr="002D45AE">
          <w:rPr>
            <w:rStyle w:val="Hyperlink"/>
            <w:rFonts w:asciiTheme="majorHAnsi" w:hAnsiTheme="majorHAnsi" w:cstheme="majorHAnsi"/>
          </w:rPr>
          <w:t>Azure Storage Explorer – cloud storage management | Microsoft Azure</w:t>
        </w:r>
      </w:hyperlink>
    </w:p>
    <w:p w14:paraId="21E24D68" w14:textId="73E1A7E6" w:rsidR="00D2644D" w:rsidRPr="002D45AE" w:rsidRDefault="00D2644D" w:rsidP="00CE1ABA">
      <w:pPr>
        <w:pStyle w:val="NormalWeb"/>
        <w:ind w:left="720"/>
        <w:rPr>
          <w:rFonts w:asciiTheme="majorHAnsi" w:hAnsiTheme="majorHAnsi" w:cstheme="majorHAnsi"/>
        </w:rPr>
      </w:pPr>
      <w:r w:rsidRPr="002D45AE">
        <w:rPr>
          <w:rFonts w:asciiTheme="majorHAnsi" w:hAnsiTheme="majorHAnsi" w:cstheme="majorHAnsi"/>
        </w:rPr>
        <w:t>Another option is to use the</w:t>
      </w:r>
      <w:r w:rsidR="00324F7F" w:rsidRPr="002D45AE">
        <w:rPr>
          <w:rFonts w:asciiTheme="majorHAnsi" w:hAnsiTheme="majorHAnsi" w:cstheme="majorHAnsi"/>
        </w:rPr>
        <w:t xml:space="preserve"> </w:t>
      </w:r>
      <w:r w:rsidR="00ED7403" w:rsidRPr="002D45AE">
        <w:rPr>
          <w:rFonts w:asciiTheme="majorHAnsi" w:hAnsiTheme="majorHAnsi" w:cstheme="majorHAnsi"/>
        </w:rPr>
        <w:t>AzCopy command line</w:t>
      </w:r>
      <w:r w:rsidRPr="002D45AE">
        <w:rPr>
          <w:rFonts w:asciiTheme="majorHAnsi" w:hAnsiTheme="majorHAnsi" w:cstheme="majorHAnsi"/>
        </w:rPr>
        <w:t xml:space="preserve"> utility, </w:t>
      </w:r>
      <w:r w:rsidR="00B06E3D" w:rsidRPr="002D45AE">
        <w:rPr>
          <w:rFonts w:asciiTheme="majorHAnsi" w:hAnsiTheme="majorHAnsi" w:cstheme="majorHAnsi"/>
        </w:rPr>
        <w:t xml:space="preserve">which is available for </w:t>
      </w:r>
      <w:r w:rsidRPr="002D45AE">
        <w:rPr>
          <w:rFonts w:asciiTheme="majorHAnsi" w:hAnsiTheme="majorHAnsi" w:cstheme="majorHAnsi"/>
        </w:rPr>
        <w:t xml:space="preserve">Windows </w:t>
      </w:r>
      <w:r w:rsidR="00B06E3D" w:rsidRPr="002D45AE">
        <w:rPr>
          <w:rFonts w:asciiTheme="majorHAnsi" w:hAnsiTheme="majorHAnsi" w:cstheme="majorHAnsi"/>
        </w:rPr>
        <w:t xml:space="preserve">and </w:t>
      </w:r>
      <w:r w:rsidRPr="002D45AE">
        <w:rPr>
          <w:rFonts w:asciiTheme="majorHAnsi" w:hAnsiTheme="majorHAnsi" w:cstheme="majorHAnsi"/>
        </w:rPr>
        <w:t>Linux.</w:t>
      </w:r>
    </w:p>
    <w:p w14:paraId="69B5FE5C" w14:textId="04E4B0E3" w:rsidR="00324F7F" w:rsidRPr="002D45AE" w:rsidRDefault="00324F7F" w:rsidP="00324F7F">
      <w:pPr>
        <w:pStyle w:val="NormalWeb"/>
        <w:ind w:left="720"/>
        <w:rPr>
          <w:rStyle w:val="Hyperlink"/>
          <w:rFonts w:asciiTheme="majorHAnsi" w:hAnsiTheme="majorHAnsi" w:cstheme="majorHAnsi"/>
        </w:rPr>
      </w:pPr>
      <w:r w:rsidRPr="002D45AE">
        <w:rPr>
          <w:rStyle w:val="Hyperlink"/>
          <w:rFonts w:asciiTheme="majorHAnsi" w:hAnsiTheme="majorHAnsi" w:cstheme="majorHAnsi"/>
        </w:rPr>
        <w:t>https://docs.microsoft.com/en-us/azure/storage/common/storage-use-azcopy-v10</w:t>
      </w:r>
    </w:p>
    <w:p w14:paraId="56E11F3C" w14:textId="1CFC9B66" w:rsidR="00FD33F5" w:rsidRPr="002D45AE" w:rsidRDefault="00C75A57" w:rsidP="00CE1ABA">
      <w:pPr>
        <w:pStyle w:val="NormalWeb"/>
        <w:ind w:left="720"/>
        <w:rPr>
          <w:rFonts w:asciiTheme="majorHAnsi" w:hAnsiTheme="majorHAnsi" w:cstheme="majorHAnsi"/>
        </w:rPr>
      </w:pPr>
      <w:r w:rsidRPr="002D45AE">
        <w:rPr>
          <w:rFonts w:asciiTheme="majorHAnsi" w:hAnsiTheme="majorHAnsi" w:cstheme="majorHAnsi"/>
        </w:rPr>
        <w:t>For very large data imports</w:t>
      </w:r>
      <w:r w:rsidR="00344246" w:rsidRPr="002D45AE">
        <w:rPr>
          <w:rFonts w:asciiTheme="majorHAnsi" w:hAnsiTheme="majorHAnsi" w:cstheme="majorHAnsi"/>
        </w:rPr>
        <w:t xml:space="preserve"> </w:t>
      </w:r>
      <w:r w:rsidRPr="002D45AE">
        <w:rPr>
          <w:rFonts w:asciiTheme="majorHAnsi" w:hAnsiTheme="majorHAnsi" w:cstheme="majorHAnsi"/>
        </w:rPr>
        <w:t xml:space="preserve">we recommend </w:t>
      </w:r>
      <w:r w:rsidR="00B73733" w:rsidRPr="002D45AE">
        <w:rPr>
          <w:rFonts w:asciiTheme="majorHAnsi" w:hAnsiTheme="majorHAnsi" w:cstheme="majorHAnsi"/>
        </w:rPr>
        <w:t>bringing the data into azure with a data box, which is essentially a high</w:t>
      </w:r>
      <w:r w:rsidR="00243971" w:rsidRPr="002D45AE">
        <w:rPr>
          <w:rFonts w:asciiTheme="majorHAnsi" w:hAnsiTheme="majorHAnsi" w:cstheme="majorHAnsi"/>
        </w:rPr>
        <w:t>ly</w:t>
      </w:r>
      <w:r w:rsidR="00B73733" w:rsidRPr="002D45AE">
        <w:rPr>
          <w:rFonts w:asciiTheme="majorHAnsi" w:hAnsiTheme="majorHAnsi" w:cstheme="majorHAnsi"/>
        </w:rPr>
        <w:t xml:space="preserve"> secure,</w:t>
      </w:r>
      <w:r w:rsidR="00243971" w:rsidRPr="002D45AE">
        <w:rPr>
          <w:rFonts w:asciiTheme="majorHAnsi" w:hAnsiTheme="majorHAnsi" w:cstheme="majorHAnsi"/>
        </w:rPr>
        <w:t xml:space="preserve"> encrypted,</w:t>
      </w:r>
      <w:r w:rsidR="00B73733" w:rsidRPr="002D45AE">
        <w:rPr>
          <w:rFonts w:asciiTheme="majorHAnsi" w:hAnsiTheme="majorHAnsi" w:cstheme="majorHAnsi"/>
        </w:rPr>
        <w:t xml:space="preserve"> </w:t>
      </w:r>
      <w:r w:rsidR="0036192B" w:rsidRPr="002D45AE">
        <w:rPr>
          <w:rFonts w:asciiTheme="majorHAnsi" w:hAnsiTheme="majorHAnsi" w:cstheme="majorHAnsi"/>
        </w:rPr>
        <w:t>super tough external drive</w:t>
      </w:r>
      <w:r w:rsidR="00BB03BB" w:rsidRPr="002D45AE">
        <w:rPr>
          <w:rFonts w:asciiTheme="majorHAnsi" w:hAnsiTheme="majorHAnsi" w:cstheme="majorHAnsi"/>
        </w:rPr>
        <w:t>.</w:t>
      </w:r>
      <w:r w:rsidR="0036192B" w:rsidRPr="002D45AE">
        <w:rPr>
          <w:rFonts w:asciiTheme="majorHAnsi" w:hAnsiTheme="majorHAnsi" w:cstheme="majorHAnsi"/>
        </w:rPr>
        <w:t xml:space="preserve"> </w:t>
      </w:r>
      <w:r w:rsidR="00BB03BB" w:rsidRPr="002D45AE">
        <w:rPr>
          <w:rFonts w:asciiTheme="majorHAnsi" w:hAnsiTheme="majorHAnsi" w:cstheme="majorHAnsi"/>
        </w:rPr>
        <w:t>The box</w:t>
      </w:r>
      <w:r w:rsidR="00243971" w:rsidRPr="002D45AE">
        <w:rPr>
          <w:rFonts w:asciiTheme="majorHAnsi" w:hAnsiTheme="majorHAnsi" w:cstheme="majorHAnsi"/>
        </w:rPr>
        <w:t xml:space="preserve"> get</w:t>
      </w:r>
      <w:r w:rsidR="00BB03BB" w:rsidRPr="002D45AE">
        <w:rPr>
          <w:rFonts w:asciiTheme="majorHAnsi" w:hAnsiTheme="majorHAnsi" w:cstheme="majorHAnsi"/>
        </w:rPr>
        <w:t>s</w:t>
      </w:r>
      <w:r w:rsidR="00243971" w:rsidRPr="002D45AE">
        <w:rPr>
          <w:rFonts w:asciiTheme="majorHAnsi" w:hAnsiTheme="majorHAnsi" w:cstheme="majorHAnsi"/>
        </w:rPr>
        <w:t xml:space="preserve"> shipped</w:t>
      </w:r>
      <w:r w:rsidR="00893D0A" w:rsidRPr="002D45AE">
        <w:rPr>
          <w:rFonts w:asciiTheme="majorHAnsi" w:hAnsiTheme="majorHAnsi" w:cstheme="majorHAnsi"/>
        </w:rPr>
        <w:t xml:space="preserve"> to the customer</w:t>
      </w:r>
      <w:r w:rsidR="00BB03BB" w:rsidRPr="002D45AE">
        <w:rPr>
          <w:rFonts w:asciiTheme="majorHAnsi" w:hAnsiTheme="majorHAnsi" w:cstheme="majorHAnsi"/>
        </w:rPr>
        <w:t xml:space="preserve"> location for copy</w:t>
      </w:r>
      <w:r w:rsidR="004E0898" w:rsidRPr="002D45AE">
        <w:rPr>
          <w:rFonts w:asciiTheme="majorHAnsi" w:hAnsiTheme="majorHAnsi" w:cstheme="majorHAnsi"/>
        </w:rPr>
        <w:t>, then back to the correct azure region and plugged into the azure network</w:t>
      </w:r>
      <w:r w:rsidR="00893D0A" w:rsidRPr="002D45AE">
        <w:rPr>
          <w:rFonts w:asciiTheme="majorHAnsi" w:hAnsiTheme="majorHAnsi" w:cstheme="majorHAnsi"/>
        </w:rPr>
        <w:t xml:space="preserve">. </w:t>
      </w:r>
    </w:p>
    <w:p w14:paraId="3604C29B" w14:textId="1FF01485" w:rsidR="006B1ADE" w:rsidRPr="002D45AE" w:rsidRDefault="00786634" w:rsidP="008121E7">
      <w:pPr>
        <w:pStyle w:val="NormalWeb"/>
        <w:ind w:left="720"/>
        <w:rPr>
          <w:rStyle w:val="Strong"/>
          <w:rFonts w:asciiTheme="majorHAnsi" w:hAnsiTheme="majorHAnsi" w:cstheme="majorHAnsi"/>
          <w:sz w:val="36"/>
          <w:szCs w:val="36"/>
        </w:rPr>
      </w:pPr>
      <w:hyperlink r:id="rId42" w:history="1">
        <w:r w:rsidR="00FD33F5" w:rsidRPr="002D45AE">
          <w:rPr>
            <w:rStyle w:val="Hyperlink"/>
            <w:rFonts w:asciiTheme="majorHAnsi" w:hAnsiTheme="majorHAnsi" w:cstheme="majorHAnsi"/>
          </w:rPr>
          <w:t>https://docs.microsoft.com/en-us/azure/databox/data-box-overview</w:t>
        </w:r>
      </w:hyperlink>
    </w:p>
    <w:p w14:paraId="7E168EBF" w14:textId="5FF0DABF" w:rsidR="00D559AC" w:rsidRPr="002D45AE" w:rsidRDefault="00D559AC" w:rsidP="00FE15A5">
      <w:pPr>
        <w:pStyle w:val="Heading2"/>
        <w:numPr>
          <w:ilvl w:val="0"/>
          <w:numId w:val="25"/>
        </w:numPr>
        <w:rPr>
          <w:rFonts w:asciiTheme="majorHAnsi" w:hAnsiTheme="majorHAnsi" w:cstheme="majorHAnsi"/>
        </w:rPr>
      </w:pPr>
      <w:bookmarkStart w:id="22" w:name="_Toc107384226"/>
      <w:r w:rsidRPr="002D45AE">
        <w:rPr>
          <w:rStyle w:val="Strong"/>
          <w:rFonts w:asciiTheme="majorHAnsi" w:hAnsiTheme="majorHAnsi" w:cstheme="majorHAnsi"/>
          <w:b/>
          <w:bCs/>
        </w:rPr>
        <w:t>The</w:t>
      </w:r>
      <w:r w:rsidRPr="002D45AE">
        <w:rPr>
          <w:rFonts w:asciiTheme="majorHAnsi" w:hAnsiTheme="majorHAnsi" w:cstheme="majorHAnsi"/>
        </w:rPr>
        <w:t xml:space="preserve"> indexes on the target table.</w:t>
      </w:r>
      <w:bookmarkEnd w:id="22"/>
    </w:p>
    <w:p w14:paraId="0D90FE84" w14:textId="0F9B8DD1" w:rsidR="008121E7" w:rsidRDefault="003E223C" w:rsidP="00021424">
      <w:pPr>
        <w:pStyle w:val="NormalWeb"/>
        <w:ind w:left="720"/>
        <w:rPr>
          <w:rFonts w:asciiTheme="majorHAnsi" w:hAnsiTheme="majorHAnsi" w:cstheme="majorHAnsi"/>
        </w:rPr>
      </w:pPr>
      <w:r w:rsidRPr="002D45AE">
        <w:rPr>
          <w:rFonts w:asciiTheme="majorHAnsi" w:hAnsiTheme="majorHAnsi" w:cstheme="majorHAnsi"/>
        </w:rPr>
        <w:t>Synapse</w:t>
      </w:r>
      <w:r w:rsidR="00BA002D" w:rsidRPr="002D45AE">
        <w:rPr>
          <w:rFonts w:asciiTheme="majorHAnsi" w:hAnsiTheme="majorHAnsi" w:cstheme="majorHAnsi"/>
        </w:rPr>
        <w:t xml:space="preserve"> dedicated pool allows </w:t>
      </w:r>
      <w:r w:rsidR="00991E2F" w:rsidRPr="002D45AE">
        <w:rPr>
          <w:rFonts w:asciiTheme="majorHAnsi" w:hAnsiTheme="majorHAnsi" w:cstheme="majorHAnsi"/>
        </w:rPr>
        <w:t xml:space="preserve">multiple indexes per table. During runtime Synapse will decide which index to use depending on the query. </w:t>
      </w:r>
      <w:r w:rsidR="001961D9" w:rsidRPr="002D45AE">
        <w:rPr>
          <w:rFonts w:asciiTheme="majorHAnsi" w:hAnsiTheme="majorHAnsi" w:cstheme="majorHAnsi"/>
        </w:rPr>
        <w:t xml:space="preserve">Each index is stored independently </w:t>
      </w:r>
      <w:r w:rsidR="001961D9" w:rsidRPr="002D45AE">
        <w:rPr>
          <w:rFonts w:asciiTheme="majorHAnsi" w:hAnsiTheme="majorHAnsi" w:cstheme="majorHAnsi"/>
        </w:rPr>
        <w:lastRenderedPageBreak/>
        <w:t>and can be understood as a separate copy</w:t>
      </w:r>
      <w:r w:rsidR="00324BA8" w:rsidRPr="002D45AE">
        <w:rPr>
          <w:rFonts w:asciiTheme="majorHAnsi" w:hAnsiTheme="majorHAnsi" w:cstheme="majorHAnsi"/>
        </w:rPr>
        <w:t xml:space="preserve"> of the data</w:t>
      </w:r>
      <w:r w:rsidR="001961D9" w:rsidRPr="002D45AE">
        <w:rPr>
          <w:rFonts w:asciiTheme="majorHAnsi" w:hAnsiTheme="majorHAnsi" w:cstheme="majorHAnsi"/>
        </w:rPr>
        <w:t>.</w:t>
      </w:r>
      <w:r w:rsidR="0098423F" w:rsidRPr="002D45AE">
        <w:rPr>
          <w:rFonts w:asciiTheme="majorHAnsi" w:hAnsiTheme="majorHAnsi" w:cstheme="majorHAnsi"/>
        </w:rPr>
        <w:t xml:space="preserve"> The more indexes you add to a table the slower ETL will be, but the more options SQL will have to build faster execution plans.</w:t>
      </w:r>
    </w:p>
    <w:p w14:paraId="7375E4B9" w14:textId="2179ABA3" w:rsidR="00E25154" w:rsidRPr="00B713DF" w:rsidRDefault="002C7862" w:rsidP="00B713DF">
      <w:pPr>
        <w:spacing w:line="259" w:lineRule="auto"/>
        <w:ind w:left="720"/>
        <w:rPr>
          <w:rFonts w:asciiTheme="majorHAnsi" w:hAnsiTheme="majorHAnsi" w:cstheme="majorHAnsi"/>
        </w:rPr>
      </w:pPr>
      <w:r w:rsidRPr="002D45AE">
        <w:rPr>
          <w:rFonts w:asciiTheme="majorHAnsi" w:hAnsiTheme="majorHAnsi" w:cstheme="majorHAnsi"/>
        </w:rPr>
        <w:t xml:space="preserve">There are 2 types of indexes in </w:t>
      </w:r>
      <w:r w:rsidR="00C65704" w:rsidRPr="002D45AE">
        <w:rPr>
          <w:rFonts w:asciiTheme="majorHAnsi" w:hAnsiTheme="majorHAnsi" w:cstheme="majorHAnsi"/>
        </w:rPr>
        <w:t>Synapse:</w:t>
      </w:r>
      <w:r w:rsidR="006A144A" w:rsidRPr="002D45AE">
        <w:rPr>
          <w:rFonts w:asciiTheme="majorHAnsi" w:hAnsiTheme="majorHAnsi" w:cstheme="majorHAnsi"/>
        </w:rPr>
        <w:t xml:space="preserve"> Row Stores and Column Stores</w:t>
      </w:r>
      <w:r w:rsidR="005C0CAE">
        <w:rPr>
          <w:rFonts w:asciiTheme="majorHAnsi" w:hAnsiTheme="majorHAnsi" w:cstheme="majorHAnsi"/>
        </w:rPr>
        <w:t>:</w:t>
      </w:r>
      <w:r w:rsidR="005C0CAE">
        <w:rPr>
          <w:rFonts w:asciiTheme="majorHAnsi" w:hAnsiTheme="majorHAnsi" w:cstheme="majorHAnsi"/>
        </w:rPr>
        <w:br/>
      </w:r>
      <w:r w:rsidR="00E97A45" w:rsidRPr="00E97A45">
        <w:rPr>
          <w:rFonts w:asciiTheme="majorHAnsi" w:hAnsiTheme="majorHAnsi" w:cstheme="majorHAnsi"/>
          <w:noProof/>
        </w:rPr>
        <w:drawing>
          <wp:inline distT="0" distB="0" distL="0" distR="0" wp14:anchorId="6FA86764" wp14:editId="26789152">
            <wp:extent cx="5943600" cy="4672965"/>
            <wp:effectExtent l="0" t="0" r="0" b="0"/>
            <wp:docPr id="48" name="Picture 12" descr="Graphical user interface&#10;&#10;Description automatically generated">
              <a:extLst xmlns:a="http://schemas.openxmlformats.org/drawingml/2006/main">
                <a:ext uri="{FF2B5EF4-FFF2-40B4-BE49-F238E27FC236}">
                  <a16:creationId xmlns:a16="http://schemas.microsoft.com/office/drawing/2014/main" id="{12463D3C-5DEF-4FF9-A9B8-422B31BBC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descr="Graphical user interface&#10;&#10;Description automatically generated">
                      <a:extLst>
                        <a:ext uri="{FF2B5EF4-FFF2-40B4-BE49-F238E27FC236}">
                          <a16:creationId xmlns:a16="http://schemas.microsoft.com/office/drawing/2014/main" id="{12463D3C-5DEF-4FF9-A9B8-422B31BBC01D}"/>
                        </a:ext>
                      </a:extLst>
                    </pic:cNvPr>
                    <pic:cNvPicPr>
                      <a:picLocks noChangeAspect="1"/>
                    </pic:cNvPicPr>
                  </pic:nvPicPr>
                  <pic:blipFill>
                    <a:blip r:embed="rId43"/>
                    <a:stretch>
                      <a:fillRect/>
                    </a:stretch>
                  </pic:blipFill>
                  <pic:spPr>
                    <a:xfrm>
                      <a:off x="0" y="0"/>
                      <a:ext cx="5943600" cy="4672965"/>
                    </a:xfrm>
                    <a:prstGeom prst="rect">
                      <a:avLst/>
                    </a:prstGeom>
                  </pic:spPr>
                </pic:pic>
              </a:graphicData>
            </a:graphic>
          </wp:inline>
        </w:drawing>
      </w:r>
    </w:p>
    <w:p w14:paraId="3F6CCB10" w14:textId="4CABBCC6" w:rsidR="00C65704" w:rsidRPr="002D45AE" w:rsidRDefault="00C65704" w:rsidP="000A0699">
      <w:pPr>
        <w:pStyle w:val="Heading3"/>
        <w:ind w:left="360" w:firstLine="720"/>
        <w:rPr>
          <w:rFonts w:cstheme="majorHAnsi"/>
        </w:rPr>
      </w:pPr>
      <w:bookmarkStart w:id="23" w:name="_Toc107384227"/>
      <w:r w:rsidRPr="002D45AE">
        <w:rPr>
          <w:rFonts w:cstheme="majorHAnsi"/>
        </w:rPr>
        <w:t>Row Stores</w:t>
      </w:r>
      <w:bookmarkEnd w:id="23"/>
    </w:p>
    <w:p w14:paraId="0BB6F385" w14:textId="1DF9E4A7" w:rsidR="00B31175" w:rsidRPr="002D45AE" w:rsidRDefault="0021587F" w:rsidP="00002997">
      <w:pPr>
        <w:pStyle w:val="NormalWeb"/>
        <w:ind w:left="1080"/>
        <w:rPr>
          <w:rFonts w:asciiTheme="majorHAnsi" w:hAnsiTheme="majorHAnsi" w:cstheme="majorHAnsi"/>
        </w:rPr>
      </w:pPr>
      <w:r w:rsidRPr="002D45AE">
        <w:rPr>
          <w:rFonts w:asciiTheme="majorHAnsi" w:hAnsiTheme="majorHAnsi" w:cstheme="majorHAnsi"/>
        </w:rPr>
        <w:t xml:space="preserve">Row stores are the traditional storage </w:t>
      </w:r>
      <w:r w:rsidR="00531938" w:rsidRPr="002D45AE">
        <w:rPr>
          <w:rFonts w:asciiTheme="majorHAnsi" w:hAnsiTheme="majorHAnsi" w:cstheme="majorHAnsi"/>
        </w:rPr>
        <w:t xml:space="preserve">mode for transactional databases. Rows </w:t>
      </w:r>
      <w:r w:rsidRPr="002D45AE">
        <w:rPr>
          <w:rFonts w:asciiTheme="majorHAnsi" w:hAnsiTheme="majorHAnsi" w:cstheme="majorHAnsi"/>
        </w:rPr>
        <w:t>are organized in 8kb pages</w:t>
      </w:r>
      <w:r w:rsidR="00531938" w:rsidRPr="002D45AE">
        <w:rPr>
          <w:rFonts w:asciiTheme="majorHAnsi" w:hAnsiTheme="majorHAnsi" w:cstheme="majorHAnsi"/>
        </w:rPr>
        <w:t xml:space="preserve">. </w:t>
      </w:r>
      <w:r w:rsidR="003D7B67" w:rsidRPr="002D45AE">
        <w:rPr>
          <w:rFonts w:asciiTheme="majorHAnsi" w:hAnsiTheme="majorHAnsi" w:cstheme="majorHAnsi"/>
        </w:rPr>
        <w:t xml:space="preserve">A page may have multiple rows and all columns are stored in the same page. </w:t>
      </w:r>
      <w:r w:rsidR="005B3748" w:rsidRPr="002D45AE">
        <w:rPr>
          <w:rFonts w:asciiTheme="majorHAnsi" w:hAnsiTheme="majorHAnsi" w:cstheme="majorHAnsi"/>
        </w:rPr>
        <w:t xml:space="preserve">If a record has more than 8k bytes it gets stored in </w:t>
      </w:r>
      <w:r w:rsidR="005D46D1" w:rsidRPr="002D45AE">
        <w:rPr>
          <w:rFonts w:asciiTheme="majorHAnsi" w:hAnsiTheme="majorHAnsi" w:cstheme="majorHAnsi"/>
        </w:rPr>
        <w:t>overflow</w:t>
      </w:r>
      <w:r w:rsidR="005B3748" w:rsidRPr="002D45AE">
        <w:rPr>
          <w:rFonts w:asciiTheme="majorHAnsi" w:hAnsiTheme="majorHAnsi" w:cstheme="majorHAnsi"/>
        </w:rPr>
        <w:t xml:space="preserve"> pages.</w:t>
      </w:r>
      <w:r w:rsidR="007E32C3" w:rsidRPr="002D45AE">
        <w:rPr>
          <w:rFonts w:asciiTheme="majorHAnsi" w:hAnsiTheme="majorHAnsi" w:cstheme="majorHAnsi"/>
        </w:rPr>
        <w:t xml:space="preserve"> When you select from a rowstore, even if you </w:t>
      </w:r>
      <w:r w:rsidR="006E0240" w:rsidRPr="002D45AE">
        <w:rPr>
          <w:rFonts w:asciiTheme="majorHAnsi" w:hAnsiTheme="majorHAnsi" w:cstheme="majorHAnsi"/>
        </w:rPr>
        <w:t xml:space="preserve">need only 1 column, all columns will be loaded from disk into memory. </w:t>
      </w:r>
    </w:p>
    <w:p w14:paraId="2D5DD414" w14:textId="36B653BB" w:rsidR="00B35962" w:rsidRPr="002D45AE" w:rsidRDefault="00084CFA" w:rsidP="00002997">
      <w:pPr>
        <w:pStyle w:val="NormalWeb"/>
        <w:ind w:left="1080"/>
        <w:rPr>
          <w:rFonts w:asciiTheme="majorHAnsi" w:hAnsiTheme="majorHAnsi" w:cstheme="majorHAnsi"/>
        </w:rPr>
      </w:pPr>
      <w:r w:rsidRPr="002D45AE">
        <w:rPr>
          <w:rFonts w:asciiTheme="majorHAnsi" w:hAnsiTheme="majorHAnsi" w:cstheme="majorHAnsi"/>
        </w:rPr>
        <w:t>Row stores can have 2 representations:</w:t>
      </w:r>
      <w:r w:rsidR="00D92C78" w:rsidRPr="002D45AE">
        <w:rPr>
          <w:rFonts w:asciiTheme="majorHAnsi" w:hAnsiTheme="majorHAnsi" w:cstheme="majorHAnsi"/>
        </w:rPr>
        <w:t xml:space="preserve"> Heaps and Btrees.</w:t>
      </w:r>
    </w:p>
    <w:p w14:paraId="386F5827" w14:textId="121202C6" w:rsidR="00084CFA" w:rsidRPr="002D45AE" w:rsidRDefault="00084CFA" w:rsidP="001B57BD">
      <w:pPr>
        <w:pStyle w:val="Heading4"/>
        <w:ind w:left="1440"/>
        <w:rPr>
          <w:rFonts w:cstheme="majorHAnsi"/>
        </w:rPr>
      </w:pPr>
      <w:r w:rsidRPr="002D45AE">
        <w:rPr>
          <w:rFonts w:cstheme="majorHAnsi"/>
        </w:rPr>
        <w:lastRenderedPageBreak/>
        <w:t>Heaps</w:t>
      </w:r>
    </w:p>
    <w:p w14:paraId="525BB9AF" w14:textId="77777777" w:rsidR="00B76610" w:rsidRPr="002D45AE" w:rsidRDefault="005D473E" w:rsidP="00002997">
      <w:pPr>
        <w:pStyle w:val="NormalWeb"/>
        <w:ind w:left="1440"/>
        <w:rPr>
          <w:rFonts w:asciiTheme="majorHAnsi" w:hAnsiTheme="majorHAnsi" w:cstheme="majorHAnsi"/>
        </w:rPr>
      </w:pPr>
      <w:r w:rsidRPr="002D45AE">
        <w:rPr>
          <w:rFonts w:asciiTheme="majorHAnsi" w:hAnsiTheme="majorHAnsi" w:cstheme="majorHAnsi"/>
        </w:rPr>
        <w:t xml:space="preserve">This is when pages are stored </w:t>
      </w:r>
      <w:r w:rsidR="00CE06BB" w:rsidRPr="002D45AE">
        <w:rPr>
          <w:rFonts w:asciiTheme="majorHAnsi" w:hAnsiTheme="majorHAnsi" w:cstheme="majorHAnsi"/>
        </w:rPr>
        <w:t>unsorted</w:t>
      </w:r>
      <w:r w:rsidR="000F006E" w:rsidRPr="002D45AE">
        <w:rPr>
          <w:rFonts w:asciiTheme="majorHAnsi" w:hAnsiTheme="majorHAnsi" w:cstheme="majorHAnsi"/>
        </w:rPr>
        <w:t xml:space="preserve"> and </w:t>
      </w:r>
      <w:r w:rsidR="00CE06BB" w:rsidRPr="002D45AE">
        <w:rPr>
          <w:rFonts w:asciiTheme="majorHAnsi" w:hAnsiTheme="majorHAnsi" w:cstheme="majorHAnsi"/>
        </w:rPr>
        <w:t>un</w:t>
      </w:r>
      <w:r w:rsidR="000F006E" w:rsidRPr="002D45AE">
        <w:rPr>
          <w:rFonts w:asciiTheme="majorHAnsi" w:hAnsiTheme="majorHAnsi" w:cstheme="majorHAnsi"/>
        </w:rPr>
        <w:t>compress</w:t>
      </w:r>
      <w:r w:rsidR="00CE06BB" w:rsidRPr="002D45AE">
        <w:rPr>
          <w:rFonts w:asciiTheme="majorHAnsi" w:hAnsiTheme="majorHAnsi" w:cstheme="majorHAnsi"/>
        </w:rPr>
        <w:t>ed</w:t>
      </w:r>
      <w:r w:rsidRPr="002D45AE">
        <w:rPr>
          <w:rFonts w:asciiTheme="majorHAnsi" w:hAnsiTheme="majorHAnsi" w:cstheme="majorHAnsi"/>
        </w:rPr>
        <w:t>.</w:t>
      </w:r>
      <w:r w:rsidR="000F006E" w:rsidRPr="002D45AE">
        <w:rPr>
          <w:rFonts w:asciiTheme="majorHAnsi" w:hAnsiTheme="majorHAnsi" w:cstheme="majorHAnsi"/>
        </w:rPr>
        <w:t xml:space="preserve"> During a load synapse allocates empty pages, fills </w:t>
      </w:r>
      <w:r w:rsidR="00A6606C" w:rsidRPr="002D45AE">
        <w:rPr>
          <w:rFonts w:asciiTheme="majorHAnsi" w:hAnsiTheme="majorHAnsi" w:cstheme="majorHAnsi"/>
        </w:rPr>
        <w:t>them</w:t>
      </w:r>
      <w:r w:rsidR="000F006E" w:rsidRPr="002D45AE">
        <w:rPr>
          <w:rFonts w:asciiTheme="majorHAnsi" w:hAnsiTheme="majorHAnsi" w:cstheme="majorHAnsi"/>
        </w:rPr>
        <w:t xml:space="preserve"> up, then allocates more pages. </w:t>
      </w:r>
      <w:r w:rsidR="001C7046" w:rsidRPr="002D45AE">
        <w:rPr>
          <w:rFonts w:asciiTheme="majorHAnsi" w:hAnsiTheme="majorHAnsi" w:cstheme="majorHAnsi"/>
        </w:rPr>
        <w:br/>
        <w:t>Heaps can be useful for:</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ordering of results.</w:t>
      </w:r>
      <w:r w:rsidR="001C7046" w:rsidRPr="002D45AE">
        <w:rPr>
          <w:rFonts w:asciiTheme="majorHAnsi" w:hAnsiTheme="majorHAnsi" w:cstheme="majorHAnsi"/>
        </w:rPr>
        <w:br/>
      </w:r>
      <w:r w:rsidR="001C7046" w:rsidRPr="002D45AE">
        <w:rPr>
          <w:rFonts w:asciiTheme="majorHAnsi" w:hAnsiTheme="majorHAnsi" w:cstheme="majorHAnsi"/>
        </w:rPr>
        <w:tab/>
        <w:t>-Small tables which require only a few data pages.</w:t>
      </w:r>
      <w:r w:rsidR="001C7046" w:rsidRPr="002D45AE">
        <w:rPr>
          <w:rFonts w:asciiTheme="majorHAnsi" w:hAnsiTheme="majorHAnsi" w:cstheme="majorHAnsi"/>
        </w:rPr>
        <w:br/>
      </w:r>
      <w:r w:rsidR="001C7046" w:rsidRPr="002D45AE">
        <w:rPr>
          <w:rFonts w:asciiTheme="majorHAnsi" w:hAnsiTheme="majorHAnsi" w:cstheme="majorHAnsi"/>
        </w:rPr>
        <w:tab/>
        <w:t>-Tables which do not require direct access to a row or a subset.</w:t>
      </w:r>
      <w:r w:rsidR="001C7046" w:rsidRPr="002D45AE">
        <w:rPr>
          <w:rFonts w:asciiTheme="majorHAnsi" w:hAnsiTheme="majorHAnsi" w:cstheme="majorHAnsi"/>
        </w:rPr>
        <w:br/>
      </w:r>
      <w:r w:rsidR="001C7046" w:rsidRPr="002D45AE">
        <w:rPr>
          <w:rFonts w:asciiTheme="majorHAnsi" w:hAnsiTheme="majorHAnsi" w:cstheme="majorHAnsi"/>
        </w:rPr>
        <w:tab/>
      </w:r>
    </w:p>
    <w:p w14:paraId="7CF170D4" w14:textId="474F9032" w:rsidR="004F3537" w:rsidRPr="002D45AE" w:rsidRDefault="007831EA" w:rsidP="00002997">
      <w:pPr>
        <w:pStyle w:val="NormalWeb"/>
        <w:ind w:left="1440"/>
        <w:rPr>
          <w:rFonts w:asciiTheme="majorHAnsi" w:hAnsiTheme="majorHAnsi" w:cstheme="majorHAnsi"/>
          <w:color w:val="000000"/>
          <w:sz w:val="19"/>
          <w:szCs w:val="19"/>
        </w:rPr>
      </w:pPr>
      <w:r w:rsidRPr="002D45AE">
        <w:rPr>
          <w:rFonts w:asciiTheme="majorHAnsi" w:hAnsiTheme="majorHAnsi" w:cstheme="majorHAnsi"/>
        </w:rPr>
        <w:br/>
      </w:r>
      <w:r w:rsidR="003E6C40" w:rsidRPr="002D45AE">
        <w:rPr>
          <w:rFonts w:asciiTheme="majorHAnsi" w:hAnsiTheme="majorHAnsi" w:cstheme="majorHAnsi"/>
        </w:rPr>
        <w:br/>
      </w:r>
      <w:r w:rsidR="004F3537" w:rsidRPr="002D45AE">
        <w:rPr>
          <w:rFonts w:asciiTheme="majorHAnsi" w:hAnsiTheme="majorHAnsi" w:cstheme="majorHAnsi"/>
        </w:rPr>
        <w:t>Example to create a heap:</w:t>
      </w:r>
      <w:r w:rsidR="004F3537" w:rsidRPr="002D45AE">
        <w:rPr>
          <w:rFonts w:asciiTheme="majorHAnsi" w:hAnsiTheme="majorHAnsi" w:cstheme="majorHAnsi"/>
        </w:rPr>
        <w:br/>
      </w:r>
      <w:r w:rsidR="004F3537" w:rsidRPr="002D45AE">
        <w:rPr>
          <w:rFonts w:asciiTheme="majorHAnsi" w:hAnsiTheme="majorHAnsi" w:cstheme="majorHAnsi"/>
          <w:color w:val="0000FF"/>
          <w:sz w:val="19"/>
          <w:szCs w:val="19"/>
        </w:rPr>
        <w:t>CREATE</w:t>
      </w:r>
      <w:r w:rsidR="004F3537" w:rsidRPr="002D45AE">
        <w:rPr>
          <w:rFonts w:asciiTheme="majorHAnsi" w:hAnsiTheme="majorHAnsi" w:cstheme="majorHAnsi"/>
          <w:color w:val="000000"/>
          <w:sz w:val="19"/>
          <w:szCs w:val="19"/>
        </w:rPr>
        <w:t xml:space="preserve"> </w:t>
      </w:r>
      <w:r w:rsidR="004F3537" w:rsidRPr="002D45AE">
        <w:rPr>
          <w:rFonts w:asciiTheme="majorHAnsi" w:hAnsiTheme="majorHAnsi" w:cstheme="majorHAnsi"/>
          <w:color w:val="0000FF"/>
          <w:sz w:val="19"/>
          <w:szCs w:val="19"/>
        </w:rPr>
        <w:t>TABLE</w:t>
      </w:r>
      <w:r w:rsidR="004F3537" w:rsidRPr="002D45AE">
        <w:rPr>
          <w:rFonts w:asciiTheme="majorHAnsi" w:hAnsiTheme="majorHAnsi" w:cstheme="majorHAnsi"/>
          <w:color w:val="000000"/>
          <w:sz w:val="19"/>
          <w:szCs w:val="19"/>
        </w:rPr>
        <w:t xml:space="preserve"> myTable</w:t>
      </w:r>
      <w:r w:rsidR="004F3537" w:rsidRPr="002D45AE">
        <w:rPr>
          <w:rFonts w:asciiTheme="majorHAnsi" w:hAnsiTheme="majorHAnsi" w:cstheme="majorHAnsi"/>
          <w:color w:val="0000FF"/>
          <w:sz w:val="19"/>
          <w:szCs w:val="19"/>
        </w:rPr>
        <w:t xml:space="preserve"> </w:t>
      </w:r>
      <w:r w:rsidR="004F3537" w:rsidRPr="002D45AE">
        <w:rPr>
          <w:rFonts w:asciiTheme="majorHAnsi" w:hAnsiTheme="majorHAnsi" w:cstheme="majorHAnsi"/>
          <w:color w:val="808080"/>
          <w:sz w:val="19"/>
          <w:szCs w:val="19"/>
        </w:rPr>
        <w:t>(</w:t>
      </w:r>
      <w:r w:rsidR="004F3537" w:rsidRPr="002D45AE">
        <w:rPr>
          <w:rFonts w:asciiTheme="majorHAnsi" w:hAnsiTheme="majorHAnsi" w:cstheme="majorHAnsi"/>
          <w:color w:val="000000"/>
          <w:sz w:val="19"/>
          <w:szCs w:val="19"/>
        </w:rPr>
        <w:t xml:space="preserve"> id </w:t>
      </w:r>
      <w:r w:rsidR="004F3537" w:rsidRPr="002D45AE">
        <w:rPr>
          <w:rFonts w:asciiTheme="majorHAnsi" w:hAnsiTheme="majorHAnsi" w:cstheme="majorHAnsi"/>
          <w:color w:val="0000FF"/>
          <w:sz w:val="19"/>
          <w:szCs w:val="19"/>
        </w:rPr>
        <w:t>int</w:t>
      </w:r>
      <w:r w:rsidR="004F3537" w:rsidRPr="002D45AE">
        <w:rPr>
          <w:rFonts w:asciiTheme="majorHAnsi" w:hAnsiTheme="majorHAnsi" w:cstheme="majorHAnsi"/>
          <w:color w:val="000000"/>
          <w:sz w:val="19"/>
          <w:szCs w:val="19"/>
        </w:rPr>
        <w:t xml:space="preserve"> </w:t>
      </w:r>
      <w:r w:rsidR="004F3537" w:rsidRPr="002D45AE">
        <w:rPr>
          <w:rFonts w:asciiTheme="majorHAnsi" w:hAnsiTheme="majorHAnsi" w:cstheme="majorHAnsi"/>
          <w:color w:val="808080"/>
          <w:sz w:val="19"/>
          <w:szCs w:val="19"/>
        </w:rPr>
        <w:t>NOT</w:t>
      </w:r>
      <w:r w:rsidR="004F3537" w:rsidRPr="002D45AE">
        <w:rPr>
          <w:rFonts w:asciiTheme="majorHAnsi" w:hAnsiTheme="majorHAnsi" w:cstheme="majorHAnsi"/>
          <w:color w:val="000000"/>
          <w:sz w:val="19"/>
          <w:szCs w:val="19"/>
        </w:rPr>
        <w:t xml:space="preserve"> </w:t>
      </w:r>
      <w:r w:rsidR="004F3537" w:rsidRPr="002D45AE">
        <w:rPr>
          <w:rFonts w:asciiTheme="majorHAnsi" w:hAnsiTheme="majorHAnsi" w:cstheme="majorHAnsi"/>
          <w:color w:val="808080"/>
          <w:sz w:val="19"/>
          <w:szCs w:val="19"/>
        </w:rPr>
        <w:t>NULL,</w:t>
      </w:r>
      <w:r w:rsidR="004F3537" w:rsidRPr="002D45AE">
        <w:rPr>
          <w:rFonts w:asciiTheme="majorHAnsi" w:hAnsiTheme="majorHAnsi" w:cstheme="majorHAnsi"/>
          <w:color w:val="000000"/>
          <w:sz w:val="19"/>
          <w:szCs w:val="19"/>
        </w:rPr>
        <w:t xml:space="preserve">  name </w:t>
      </w:r>
      <w:r w:rsidR="004F3537" w:rsidRPr="002D45AE">
        <w:rPr>
          <w:rFonts w:asciiTheme="majorHAnsi" w:hAnsiTheme="majorHAnsi" w:cstheme="majorHAnsi"/>
          <w:color w:val="0000FF"/>
          <w:sz w:val="19"/>
          <w:szCs w:val="19"/>
        </w:rPr>
        <w:t>varchar</w:t>
      </w:r>
      <w:r w:rsidR="004F3537" w:rsidRPr="002D45AE">
        <w:rPr>
          <w:rFonts w:asciiTheme="majorHAnsi" w:hAnsiTheme="majorHAnsi" w:cstheme="majorHAnsi"/>
          <w:color w:val="808080"/>
          <w:sz w:val="19"/>
          <w:szCs w:val="19"/>
        </w:rPr>
        <w:t>(</w:t>
      </w:r>
      <w:r w:rsidR="004F3537" w:rsidRPr="002D45AE">
        <w:rPr>
          <w:rFonts w:asciiTheme="majorHAnsi" w:hAnsiTheme="majorHAnsi" w:cstheme="majorHAnsi"/>
          <w:color w:val="000000"/>
          <w:sz w:val="19"/>
          <w:szCs w:val="19"/>
        </w:rPr>
        <w:t>20</w:t>
      </w:r>
      <w:r w:rsidR="004F3537" w:rsidRPr="002D45AE">
        <w:rPr>
          <w:rFonts w:asciiTheme="majorHAnsi" w:hAnsiTheme="majorHAnsi" w:cstheme="majorHAnsi"/>
          <w:color w:val="808080"/>
          <w:sz w:val="19"/>
          <w:szCs w:val="19"/>
        </w:rPr>
        <w:t>))</w:t>
      </w:r>
      <w:r w:rsidR="004F3537" w:rsidRPr="002D45AE">
        <w:rPr>
          <w:rFonts w:asciiTheme="majorHAnsi" w:hAnsiTheme="majorHAnsi" w:cstheme="majorHAnsi"/>
          <w:color w:val="000000"/>
          <w:sz w:val="19"/>
          <w:szCs w:val="19"/>
        </w:rPr>
        <w:t xml:space="preserve">  </w:t>
      </w:r>
      <w:r w:rsidR="004F3537" w:rsidRPr="002D45AE">
        <w:rPr>
          <w:rFonts w:asciiTheme="majorHAnsi" w:hAnsiTheme="majorHAnsi" w:cstheme="majorHAnsi"/>
          <w:color w:val="000000"/>
          <w:sz w:val="19"/>
          <w:szCs w:val="19"/>
        </w:rPr>
        <w:br/>
      </w:r>
      <w:r w:rsidR="004F3537" w:rsidRPr="002D45AE">
        <w:rPr>
          <w:rFonts w:asciiTheme="majorHAnsi" w:hAnsiTheme="majorHAnsi" w:cstheme="majorHAnsi"/>
          <w:color w:val="0000FF"/>
          <w:sz w:val="19"/>
          <w:szCs w:val="19"/>
        </w:rPr>
        <w:t xml:space="preserve">WITH </w:t>
      </w:r>
      <w:r w:rsidR="004F3537" w:rsidRPr="002D45AE">
        <w:rPr>
          <w:rFonts w:asciiTheme="majorHAnsi" w:hAnsiTheme="majorHAnsi" w:cstheme="majorHAnsi"/>
          <w:color w:val="808080"/>
          <w:sz w:val="19"/>
          <w:szCs w:val="19"/>
        </w:rPr>
        <w:t>(</w:t>
      </w:r>
      <w:r w:rsidR="004F3537" w:rsidRPr="002D45AE">
        <w:rPr>
          <w:rFonts w:asciiTheme="majorHAnsi" w:hAnsiTheme="majorHAnsi" w:cstheme="majorHAnsi"/>
          <w:color w:val="000000"/>
          <w:sz w:val="19"/>
          <w:szCs w:val="19"/>
        </w:rPr>
        <w:t xml:space="preserve"> HEAP </w:t>
      </w:r>
      <w:r w:rsidR="004F3537" w:rsidRPr="002D45AE">
        <w:rPr>
          <w:rFonts w:asciiTheme="majorHAnsi" w:hAnsiTheme="majorHAnsi" w:cstheme="majorHAnsi"/>
          <w:color w:val="808080"/>
          <w:sz w:val="19"/>
          <w:szCs w:val="19"/>
        </w:rPr>
        <w:t>);</w:t>
      </w:r>
    </w:p>
    <w:p w14:paraId="2C357C82" w14:textId="36C0865F" w:rsidR="00084CFA" w:rsidRPr="002D45AE" w:rsidRDefault="005D473E" w:rsidP="00F5177B">
      <w:pPr>
        <w:pStyle w:val="Heading4"/>
        <w:ind w:left="720" w:firstLine="720"/>
        <w:rPr>
          <w:rFonts w:cstheme="majorHAnsi"/>
        </w:rPr>
      </w:pPr>
      <w:r w:rsidRPr="002D45AE">
        <w:rPr>
          <w:rFonts w:cstheme="majorHAnsi"/>
        </w:rPr>
        <w:t>Btrees</w:t>
      </w:r>
    </w:p>
    <w:p w14:paraId="12EFCE52" w14:textId="58F906C8" w:rsidR="00F84ACD" w:rsidRPr="002D45AE" w:rsidRDefault="00F84ACD" w:rsidP="00002997">
      <w:pPr>
        <w:pStyle w:val="NormalWeb"/>
        <w:ind w:left="1440"/>
        <w:rPr>
          <w:rFonts w:asciiTheme="majorHAnsi" w:hAnsiTheme="majorHAnsi" w:cstheme="majorHAnsi"/>
        </w:rPr>
      </w:pPr>
      <w:r w:rsidRPr="002D45AE">
        <w:rPr>
          <w:rFonts w:asciiTheme="majorHAnsi" w:hAnsiTheme="majorHAnsi" w:cstheme="majorHAnsi"/>
        </w:rPr>
        <w:t xml:space="preserve">This is when pages get stored </w:t>
      </w:r>
      <w:r w:rsidR="003A66B9" w:rsidRPr="002D45AE">
        <w:rPr>
          <w:rFonts w:asciiTheme="majorHAnsi" w:hAnsiTheme="majorHAnsi" w:cstheme="majorHAnsi"/>
        </w:rPr>
        <w:t>sorted</w:t>
      </w:r>
      <w:r w:rsidR="00821144" w:rsidRPr="002D45AE">
        <w:rPr>
          <w:rFonts w:asciiTheme="majorHAnsi" w:hAnsiTheme="majorHAnsi" w:cstheme="majorHAnsi"/>
        </w:rPr>
        <w:t xml:space="preserve"> and </w:t>
      </w:r>
      <w:r w:rsidR="00353414" w:rsidRPr="002D45AE">
        <w:rPr>
          <w:rFonts w:asciiTheme="majorHAnsi" w:hAnsiTheme="majorHAnsi" w:cstheme="majorHAnsi"/>
        </w:rPr>
        <w:t>following a tree like structure</w:t>
      </w:r>
      <w:r w:rsidR="00F4380E" w:rsidRPr="002D45AE">
        <w:rPr>
          <w:rFonts w:asciiTheme="majorHAnsi" w:hAnsiTheme="majorHAnsi" w:cstheme="majorHAnsi"/>
        </w:rPr>
        <w:t xml:space="preserve">. Branch pages contain the </w:t>
      </w:r>
      <w:r w:rsidR="00296277" w:rsidRPr="002D45AE">
        <w:rPr>
          <w:rFonts w:asciiTheme="majorHAnsi" w:hAnsiTheme="majorHAnsi" w:cstheme="majorHAnsi"/>
        </w:rPr>
        <w:t>key</w:t>
      </w:r>
      <w:r w:rsidR="00F4380E" w:rsidRPr="002D45AE">
        <w:rPr>
          <w:rFonts w:asciiTheme="majorHAnsi" w:hAnsiTheme="majorHAnsi" w:cstheme="majorHAnsi"/>
        </w:rPr>
        <w:t xml:space="preserve"> col</w:t>
      </w:r>
      <w:r w:rsidR="00801E69" w:rsidRPr="002D45AE">
        <w:rPr>
          <w:rFonts w:asciiTheme="majorHAnsi" w:hAnsiTheme="majorHAnsi" w:cstheme="majorHAnsi"/>
        </w:rPr>
        <w:t>umns and pointers to other pages</w:t>
      </w:r>
      <w:r w:rsidR="009128DF" w:rsidRPr="002D45AE">
        <w:rPr>
          <w:rFonts w:asciiTheme="majorHAnsi" w:hAnsiTheme="majorHAnsi" w:cstheme="majorHAnsi"/>
        </w:rPr>
        <w:t xml:space="preserve"> with other key ranges</w:t>
      </w:r>
      <w:r w:rsidR="00801E69" w:rsidRPr="002D45AE">
        <w:rPr>
          <w:rFonts w:asciiTheme="majorHAnsi" w:hAnsiTheme="majorHAnsi" w:cstheme="majorHAnsi"/>
        </w:rPr>
        <w:t xml:space="preserve">. </w:t>
      </w:r>
      <w:r w:rsidR="00353414" w:rsidRPr="002D45AE">
        <w:rPr>
          <w:rFonts w:asciiTheme="majorHAnsi" w:hAnsiTheme="majorHAnsi" w:cstheme="majorHAnsi"/>
        </w:rPr>
        <w:br/>
      </w:r>
    </w:p>
    <w:p w14:paraId="2E2F5801" w14:textId="73F4EE5D" w:rsidR="002E40E7" w:rsidRPr="002D45AE" w:rsidRDefault="00353414" w:rsidP="00002997">
      <w:pPr>
        <w:pStyle w:val="NormalWeb"/>
        <w:ind w:left="1080"/>
        <w:rPr>
          <w:rFonts w:asciiTheme="majorHAnsi" w:hAnsiTheme="majorHAnsi" w:cstheme="majorHAnsi"/>
        </w:rPr>
      </w:pPr>
      <w:r w:rsidRPr="002D45AE">
        <w:rPr>
          <w:rFonts w:asciiTheme="majorHAnsi" w:hAnsiTheme="majorHAnsi" w:cstheme="majorHAnsi"/>
        </w:rPr>
        <w:t xml:space="preserve">By </w:t>
      </w:r>
      <w:r w:rsidR="00022865" w:rsidRPr="002D45AE">
        <w:rPr>
          <w:rFonts w:asciiTheme="majorHAnsi" w:hAnsiTheme="majorHAnsi" w:cstheme="majorHAnsi"/>
        </w:rPr>
        <w:t>default,</w:t>
      </w:r>
      <w:r w:rsidR="002E40E7" w:rsidRPr="002D45AE">
        <w:rPr>
          <w:rFonts w:asciiTheme="majorHAnsi" w:hAnsiTheme="majorHAnsi" w:cstheme="majorHAnsi"/>
        </w:rPr>
        <w:t xml:space="preserve"> </w:t>
      </w:r>
      <w:r w:rsidRPr="002D45AE">
        <w:rPr>
          <w:rFonts w:asciiTheme="majorHAnsi" w:hAnsiTheme="majorHAnsi" w:cstheme="majorHAnsi"/>
        </w:rPr>
        <w:t xml:space="preserve">Btree indexes use </w:t>
      </w:r>
      <w:r w:rsidR="002E40E7" w:rsidRPr="002D45AE">
        <w:rPr>
          <w:rFonts w:asciiTheme="majorHAnsi" w:hAnsiTheme="majorHAnsi" w:cstheme="majorHAnsi"/>
        </w:rPr>
        <w:t>Page compression</w:t>
      </w:r>
      <w:r w:rsidR="00B075DD" w:rsidRPr="002D45AE">
        <w:rPr>
          <w:rFonts w:asciiTheme="majorHAnsi" w:hAnsiTheme="majorHAnsi" w:cstheme="majorHAnsi"/>
        </w:rPr>
        <w:t xml:space="preserve"> in Synapse</w:t>
      </w:r>
      <w:r w:rsidR="002E40E7" w:rsidRPr="002D45AE">
        <w:rPr>
          <w:rFonts w:asciiTheme="majorHAnsi" w:hAnsiTheme="majorHAnsi" w:cstheme="majorHAnsi"/>
        </w:rPr>
        <w:t xml:space="preserve">, which is somewhat equivalent to doing pkzip at the page level. If a page contains a lot of repeated values </w:t>
      </w:r>
      <w:r w:rsidR="00A55AE6" w:rsidRPr="002D45AE">
        <w:rPr>
          <w:rFonts w:asciiTheme="majorHAnsi" w:hAnsiTheme="majorHAnsi" w:cstheme="majorHAnsi"/>
        </w:rPr>
        <w:t xml:space="preserve">then </w:t>
      </w:r>
      <w:r w:rsidR="002E40E7" w:rsidRPr="002D45AE">
        <w:rPr>
          <w:rFonts w:asciiTheme="majorHAnsi" w:hAnsiTheme="majorHAnsi" w:cstheme="majorHAnsi"/>
        </w:rPr>
        <w:t xml:space="preserve">page compression will likely yield so good </w:t>
      </w:r>
      <w:r w:rsidR="00811440" w:rsidRPr="002D45AE">
        <w:rPr>
          <w:rFonts w:asciiTheme="majorHAnsi" w:hAnsiTheme="majorHAnsi" w:cstheme="majorHAnsi"/>
        </w:rPr>
        <w:t>compression</w:t>
      </w:r>
      <w:r w:rsidR="002E40E7" w:rsidRPr="002D45AE">
        <w:rPr>
          <w:rFonts w:asciiTheme="majorHAnsi" w:hAnsiTheme="majorHAnsi" w:cstheme="majorHAnsi"/>
        </w:rPr>
        <w:t>.</w:t>
      </w:r>
    </w:p>
    <w:p w14:paraId="2CD7D8E7" w14:textId="55654D0D" w:rsidR="00DA58D5" w:rsidRPr="002D45AE" w:rsidRDefault="0063542A" w:rsidP="00002997">
      <w:pPr>
        <w:pStyle w:val="NormalWeb"/>
        <w:ind w:left="1080"/>
        <w:rPr>
          <w:rFonts w:asciiTheme="majorHAnsi" w:hAnsiTheme="majorHAnsi" w:cstheme="majorHAnsi"/>
        </w:rPr>
      </w:pPr>
      <w:r w:rsidRPr="002D45AE">
        <w:rPr>
          <w:rFonts w:asciiTheme="majorHAnsi" w:hAnsiTheme="majorHAnsi" w:cstheme="majorHAnsi"/>
          <w:b/>
          <w:bCs/>
        </w:rPr>
        <w:t>Btrees are well suited for transactional workloads</w:t>
      </w:r>
      <w:r w:rsidRPr="002D45AE">
        <w:rPr>
          <w:rFonts w:asciiTheme="majorHAnsi" w:hAnsiTheme="majorHAnsi" w:cstheme="majorHAnsi"/>
        </w:rPr>
        <w:t>, in which updates are frequent and</w:t>
      </w:r>
      <w:r w:rsidR="00EF5F21" w:rsidRPr="002D45AE">
        <w:rPr>
          <w:rFonts w:asciiTheme="majorHAnsi" w:hAnsiTheme="majorHAnsi" w:cstheme="majorHAnsi"/>
        </w:rPr>
        <w:t>/or</w:t>
      </w:r>
      <w:r w:rsidRPr="002D45AE">
        <w:rPr>
          <w:rFonts w:asciiTheme="majorHAnsi" w:hAnsiTheme="majorHAnsi" w:cstheme="majorHAnsi"/>
        </w:rPr>
        <w:t xml:space="preserve"> most operations retrieve a small range of values</w:t>
      </w:r>
      <w:r w:rsidR="00912F79" w:rsidRPr="002D45AE">
        <w:rPr>
          <w:rFonts w:asciiTheme="majorHAnsi" w:hAnsiTheme="majorHAnsi" w:cstheme="majorHAnsi"/>
        </w:rPr>
        <w:t xml:space="preserve">. Some tables may have an access </w:t>
      </w:r>
      <w:r w:rsidR="00F85635" w:rsidRPr="002D45AE">
        <w:rPr>
          <w:rFonts w:asciiTheme="majorHAnsi" w:hAnsiTheme="majorHAnsi" w:cstheme="majorHAnsi"/>
        </w:rPr>
        <w:t>Btrees</w:t>
      </w:r>
      <w:r w:rsidRPr="002D45AE">
        <w:rPr>
          <w:rFonts w:asciiTheme="majorHAnsi" w:hAnsiTheme="majorHAnsi" w:cstheme="majorHAnsi"/>
        </w:rPr>
        <w:t xml:space="preserve"> are also well suited for data extraction workloads in which most operations do “select * from table” with no aggregates.</w:t>
      </w:r>
      <w:r w:rsidR="002F349E" w:rsidRPr="002D45AE">
        <w:rPr>
          <w:rFonts w:asciiTheme="majorHAnsi" w:hAnsiTheme="majorHAnsi" w:cstheme="majorHAnsi"/>
        </w:rPr>
        <w:t xml:space="preserve"> </w:t>
      </w:r>
      <w:r w:rsidR="00DC529A" w:rsidRPr="002D45AE">
        <w:rPr>
          <w:rFonts w:asciiTheme="majorHAnsi" w:hAnsiTheme="majorHAnsi" w:cstheme="majorHAnsi"/>
        </w:rPr>
        <w:t>Finally,</w:t>
      </w:r>
      <w:r w:rsidR="002F349E" w:rsidRPr="002D45AE">
        <w:rPr>
          <w:rFonts w:asciiTheme="majorHAnsi" w:hAnsiTheme="majorHAnsi" w:cstheme="majorHAnsi"/>
        </w:rPr>
        <w:t xml:space="preserve"> btrees are well suited for key lookups such as “select * from table where key=@val”. </w:t>
      </w:r>
      <w:r w:rsidRPr="002D45AE">
        <w:rPr>
          <w:rFonts w:asciiTheme="majorHAnsi" w:hAnsiTheme="majorHAnsi" w:cstheme="majorHAnsi"/>
        </w:rPr>
        <w:t xml:space="preserve"> If your </w:t>
      </w:r>
      <w:r w:rsidR="00D07D18" w:rsidRPr="002D45AE">
        <w:rPr>
          <w:rFonts w:asciiTheme="majorHAnsi" w:hAnsiTheme="majorHAnsi" w:cstheme="majorHAnsi"/>
        </w:rPr>
        <w:t>query</w:t>
      </w:r>
      <w:r w:rsidRPr="002D45AE">
        <w:rPr>
          <w:rFonts w:asciiTheme="majorHAnsi" w:hAnsiTheme="majorHAnsi" w:cstheme="majorHAnsi"/>
        </w:rPr>
        <w:t xml:space="preserve"> has a </w:t>
      </w:r>
      <w:r w:rsidR="00E05B16" w:rsidRPr="002D45AE">
        <w:rPr>
          <w:rFonts w:asciiTheme="majorHAnsi" w:hAnsiTheme="majorHAnsi" w:cstheme="majorHAnsi"/>
        </w:rPr>
        <w:t>selective</w:t>
      </w:r>
      <w:r w:rsidRPr="002D45AE">
        <w:rPr>
          <w:rFonts w:asciiTheme="majorHAnsi" w:hAnsiTheme="majorHAnsi" w:cstheme="majorHAnsi"/>
        </w:rPr>
        <w:t xml:space="preserve"> </w:t>
      </w:r>
      <w:r w:rsidR="00DC529A" w:rsidRPr="002D45AE">
        <w:rPr>
          <w:rFonts w:asciiTheme="majorHAnsi" w:hAnsiTheme="majorHAnsi" w:cstheme="majorHAnsi"/>
        </w:rPr>
        <w:t>filter,</w:t>
      </w:r>
      <w:r w:rsidRPr="002D45AE">
        <w:rPr>
          <w:rFonts w:asciiTheme="majorHAnsi" w:hAnsiTheme="majorHAnsi" w:cstheme="majorHAnsi"/>
        </w:rPr>
        <w:t xml:space="preserve"> consider creating a</w:t>
      </w:r>
      <w:r w:rsidR="002F349E" w:rsidRPr="002D45AE">
        <w:rPr>
          <w:rFonts w:asciiTheme="majorHAnsi" w:hAnsiTheme="majorHAnsi" w:cstheme="majorHAnsi"/>
        </w:rPr>
        <w:t xml:space="preserve"> rowstore</w:t>
      </w:r>
      <w:r w:rsidRPr="002D45AE">
        <w:rPr>
          <w:rFonts w:asciiTheme="majorHAnsi" w:hAnsiTheme="majorHAnsi" w:cstheme="majorHAnsi"/>
        </w:rPr>
        <w:t xml:space="preserve"> index on the filtered column/s</w:t>
      </w:r>
      <w:r w:rsidR="002F349E" w:rsidRPr="002D45AE">
        <w:rPr>
          <w:rFonts w:asciiTheme="majorHAnsi" w:hAnsiTheme="majorHAnsi" w:cstheme="majorHAnsi"/>
        </w:rPr>
        <w:t xml:space="preserve"> and include the selected columns</w:t>
      </w:r>
      <w:r w:rsidRPr="002D45AE">
        <w:rPr>
          <w:rFonts w:asciiTheme="majorHAnsi" w:hAnsiTheme="majorHAnsi" w:cstheme="majorHAnsi"/>
        </w:rPr>
        <w:t>.</w:t>
      </w:r>
    </w:p>
    <w:p w14:paraId="003D9AF8" w14:textId="1768DC4B" w:rsidR="00E54BB3" w:rsidRPr="002D45AE" w:rsidRDefault="00E54BB3" w:rsidP="00002997">
      <w:pPr>
        <w:pStyle w:val="NormalWeb"/>
        <w:ind w:left="1080"/>
        <w:rPr>
          <w:rFonts w:asciiTheme="majorHAnsi" w:hAnsiTheme="majorHAnsi" w:cstheme="majorHAnsi"/>
        </w:rPr>
      </w:pPr>
      <w:r w:rsidRPr="002D45AE">
        <w:rPr>
          <w:rFonts w:asciiTheme="majorHAnsi" w:hAnsiTheme="majorHAnsi" w:cstheme="majorHAnsi"/>
        </w:rPr>
        <w:t>A btree index may of 2 types:</w:t>
      </w:r>
      <w:r w:rsidR="00385112" w:rsidRPr="002D45AE">
        <w:rPr>
          <w:rFonts w:asciiTheme="majorHAnsi" w:hAnsiTheme="majorHAnsi" w:cstheme="majorHAnsi"/>
        </w:rPr>
        <w:t xml:space="preserve"> Clustered and Non-Clustered.</w:t>
      </w:r>
    </w:p>
    <w:p w14:paraId="4E4052EE" w14:textId="47748031" w:rsidR="00E25154" w:rsidRPr="002D45AE" w:rsidRDefault="00E54BB3" w:rsidP="00575714">
      <w:pPr>
        <w:pStyle w:val="NormalWeb"/>
        <w:autoSpaceDE w:val="0"/>
        <w:autoSpaceDN w:val="0"/>
        <w:adjustRightInd w:val="0"/>
        <w:spacing w:after="0"/>
        <w:ind w:left="1080"/>
        <w:rPr>
          <w:rStyle w:val="Heading4Char"/>
          <w:rFonts w:cstheme="majorHAnsi"/>
        </w:rPr>
      </w:pPr>
      <w:r w:rsidRPr="002D45AE">
        <w:rPr>
          <w:rStyle w:val="Heading4Char"/>
          <w:rFonts w:cstheme="majorHAnsi"/>
        </w:rPr>
        <w:t xml:space="preserve">Clustered </w:t>
      </w:r>
      <w:r w:rsidR="001B57BD" w:rsidRPr="002D45AE">
        <w:rPr>
          <w:rStyle w:val="Heading4Char"/>
          <w:rFonts w:cstheme="majorHAnsi"/>
        </w:rPr>
        <w:t>Indexes</w:t>
      </w:r>
      <w:r w:rsidRPr="002D45AE">
        <w:rPr>
          <w:rFonts w:asciiTheme="majorHAnsi" w:hAnsiTheme="majorHAnsi" w:cstheme="majorHAnsi"/>
        </w:rPr>
        <w:br/>
        <w:t xml:space="preserve">The data is sorted by the index keys and all other columns are </w:t>
      </w:r>
      <w:r w:rsidR="00933F6D" w:rsidRPr="002D45AE">
        <w:rPr>
          <w:rFonts w:asciiTheme="majorHAnsi" w:hAnsiTheme="majorHAnsi" w:cstheme="majorHAnsi"/>
        </w:rPr>
        <w:t>contained</w:t>
      </w:r>
      <w:r w:rsidR="00D35665" w:rsidRPr="002D45AE">
        <w:rPr>
          <w:rFonts w:asciiTheme="majorHAnsi" w:hAnsiTheme="majorHAnsi" w:cstheme="majorHAnsi"/>
        </w:rPr>
        <w:t xml:space="preserve"> in the leaf level.</w:t>
      </w:r>
      <w:r w:rsidR="00B31175" w:rsidRPr="002D45AE">
        <w:rPr>
          <w:rFonts w:asciiTheme="majorHAnsi" w:hAnsiTheme="majorHAnsi" w:cstheme="majorHAnsi"/>
        </w:rPr>
        <w:br/>
        <w:t>Example to create a table with a clustered index:</w:t>
      </w:r>
      <w:r w:rsidR="00B31175" w:rsidRPr="002D45AE">
        <w:rPr>
          <w:rFonts w:asciiTheme="majorHAnsi" w:hAnsiTheme="majorHAnsi" w:cstheme="majorHAnsi"/>
        </w:rPr>
        <w:br/>
      </w:r>
      <w:r w:rsidR="00B31175" w:rsidRPr="002D45AE">
        <w:rPr>
          <w:rFonts w:asciiTheme="majorHAnsi" w:hAnsiTheme="majorHAnsi" w:cstheme="majorHAnsi"/>
          <w:color w:val="0000FF"/>
          <w:sz w:val="19"/>
          <w:szCs w:val="19"/>
        </w:rPr>
        <w:t>CREATE</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TABLE</w:t>
      </w:r>
      <w:r w:rsidR="00B31175" w:rsidRPr="002D45AE">
        <w:rPr>
          <w:rFonts w:asciiTheme="majorHAnsi" w:hAnsiTheme="majorHAnsi" w:cstheme="majorHAnsi"/>
          <w:color w:val="000000"/>
          <w:sz w:val="19"/>
          <w:szCs w:val="19"/>
        </w:rPr>
        <w:t xml:space="preserve"> myTable</w:t>
      </w:r>
      <w:r w:rsidR="00B31175" w:rsidRPr="002D45AE">
        <w:rPr>
          <w:rFonts w:asciiTheme="majorHAnsi" w:hAnsiTheme="majorHAnsi" w:cstheme="majorHAnsi"/>
          <w:color w:val="0000FF"/>
          <w:sz w:val="19"/>
          <w:szCs w:val="19"/>
        </w:rPr>
        <w:t xml:space="preserve">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id </w:t>
      </w:r>
      <w:r w:rsidR="00B31175" w:rsidRPr="002D45AE">
        <w:rPr>
          <w:rFonts w:asciiTheme="majorHAnsi" w:hAnsiTheme="majorHAnsi" w:cstheme="majorHAnsi"/>
          <w:color w:val="0000FF"/>
          <w:sz w:val="19"/>
          <w:szCs w:val="19"/>
        </w:rPr>
        <w:t>int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NOT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NULL,</w:t>
      </w:r>
      <w:r w:rsidR="00B31175" w:rsidRPr="002D45AE">
        <w:rPr>
          <w:rFonts w:asciiTheme="majorHAnsi" w:hAnsiTheme="majorHAnsi" w:cstheme="majorHAnsi"/>
          <w:color w:val="000000"/>
          <w:sz w:val="19"/>
          <w:szCs w:val="19"/>
        </w:rPr>
        <w:t xml:space="preserve"> </w:t>
      </w:r>
      <w:r w:rsidR="005023DA" w:rsidRPr="002D45AE">
        <w:rPr>
          <w:rFonts w:asciiTheme="majorHAnsi" w:hAnsiTheme="majorHAnsi" w:cstheme="majorHAnsi"/>
          <w:color w:val="000000"/>
          <w:sz w:val="19"/>
          <w:szCs w:val="19"/>
        </w:rPr>
        <w:t>n</w:t>
      </w:r>
      <w:r w:rsidR="00B31175" w:rsidRPr="002D45AE">
        <w:rPr>
          <w:rFonts w:asciiTheme="majorHAnsi" w:hAnsiTheme="majorHAnsi" w:cstheme="majorHAnsi"/>
          <w:color w:val="000000"/>
          <w:sz w:val="19"/>
          <w:szCs w:val="19"/>
        </w:rPr>
        <w:t xml:space="preserve">ame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20</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zipCode </w:t>
      </w:r>
      <w:r w:rsidR="00B31175" w:rsidRPr="002D45AE">
        <w:rPr>
          <w:rFonts w:asciiTheme="majorHAnsi" w:hAnsiTheme="majorHAnsi" w:cstheme="majorHAnsi"/>
          <w:color w:val="0000FF"/>
          <w:sz w:val="19"/>
          <w:szCs w:val="19"/>
        </w:rPr>
        <w:t>varchar</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6</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00"/>
          <w:sz w:val="19"/>
          <w:szCs w:val="19"/>
        </w:rPr>
        <w:br/>
      </w:r>
      <w:r w:rsidR="00B31175" w:rsidRPr="002D45AE">
        <w:rPr>
          <w:rFonts w:asciiTheme="majorHAnsi" w:hAnsiTheme="majorHAnsi" w:cstheme="majorHAnsi"/>
          <w:color w:val="0000FF"/>
          <w:sz w:val="19"/>
          <w:szCs w:val="19"/>
        </w:rPr>
        <w:t xml:space="preserve">WITH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CLUSTERED</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0000FF"/>
          <w:sz w:val="19"/>
          <w:szCs w:val="19"/>
        </w:rPr>
        <w:t xml:space="preserve">INDEX </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id</w:t>
      </w:r>
      <w:r w:rsidR="00B31175" w:rsidRPr="002D45AE">
        <w:rPr>
          <w:rFonts w:asciiTheme="majorHAnsi" w:hAnsiTheme="majorHAnsi" w:cstheme="majorHAnsi"/>
          <w:color w:val="808080"/>
          <w:sz w:val="19"/>
          <w:szCs w:val="19"/>
        </w:rPr>
        <w:t>)</w:t>
      </w:r>
      <w:r w:rsidR="00B31175" w:rsidRPr="002D45AE">
        <w:rPr>
          <w:rFonts w:asciiTheme="majorHAnsi" w:hAnsiTheme="majorHAnsi" w:cstheme="majorHAnsi"/>
          <w:color w:val="000000"/>
          <w:sz w:val="19"/>
          <w:szCs w:val="19"/>
        </w:rPr>
        <w:t xml:space="preserve"> </w:t>
      </w:r>
      <w:r w:rsidR="00B31175" w:rsidRPr="002D45AE">
        <w:rPr>
          <w:rFonts w:asciiTheme="majorHAnsi" w:hAnsiTheme="majorHAnsi" w:cstheme="majorHAnsi"/>
          <w:color w:val="808080"/>
          <w:sz w:val="19"/>
          <w:szCs w:val="19"/>
        </w:rPr>
        <w:t>);</w:t>
      </w:r>
      <w:r w:rsidR="00D35665" w:rsidRPr="002D45AE">
        <w:rPr>
          <w:rFonts w:asciiTheme="majorHAnsi" w:hAnsiTheme="majorHAnsi" w:cstheme="majorHAnsi"/>
        </w:rPr>
        <w:br/>
      </w:r>
    </w:p>
    <w:p w14:paraId="049BB40A" w14:textId="70BE43EA" w:rsidR="003A3EA4" w:rsidRPr="002D45AE" w:rsidRDefault="00E54BB3" w:rsidP="00575714">
      <w:pPr>
        <w:pStyle w:val="NormalWeb"/>
        <w:autoSpaceDE w:val="0"/>
        <w:autoSpaceDN w:val="0"/>
        <w:adjustRightInd w:val="0"/>
        <w:spacing w:after="0"/>
        <w:ind w:left="1080"/>
        <w:rPr>
          <w:rFonts w:asciiTheme="majorHAnsi" w:hAnsiTheme="majorHAnsi" w:cstheme="majorHAnsi"/>
          <w:color w:val="000000"/>
          <w:sz w:val="19"/>
          <w:szCs w:val="19"/>
        </w:rPr>
      </w:pPr>
      <w:r w:rsidRPr="002D45AE">
        <w:rPr>
          <w:rStyle w:val="Heading4Char"/>
          <w:rFonts w:cstheme="majorHAnsi"/>
        </w:rPr>
        <w:lastRenderedPageBreak/>
        <w:t>Non-Clustered</w:t>
      </w:r>
      <w:r w:rsidR="001B57BD" w:rsidRPr="002D45AE">
        <w:rPr>
          <w:rStyle w:val="Heading4Char"/>
          <w:rFonts w:cstheme="majorHAnsi"/>
        </w:rPr>
        <w:t xml:space="preserve"> Indexes</w:t>
      </w:r>
      <w:r w:rsidR="00D35665" w:rsidRPr="002D45AE">
        <w:rPr>
          <w:rFonts w:asciiTheme="majorHAnsi" w:hAnsiTheme="majorHAnsi" w:cstheme="majorHAnsi"/>
        </w:rPr>
        <w:br/>
        <w:t>The data is sorted by the index keys. The leaf level contains the clustered index keys and the included columns.</w:t>
      </w:r>
      <w:r w:rsidR="00F9502D" w:rsidRPr="002D45AE">
        <w:rPr>
          <w:rFonts w:asciiTheme="majorHAnsi" w:hAnsiTheme="majorHAnsi" w:cstheme="majorHAnsi"/>
        </w:rPr>
        <w:br/>
      </w:r>
      <w:r w:rsidR="00667CDB" w:rsidRPr="002D45AE">
        <w:rPr>
          <w:rFonts w:asciiTheme="majorHAnsi" w:hAnsiTheme="majorHAnsi" w:cstheme="majorHAnsi"/>
        </w:rPr>
        <w:t>Example to create a non-clustered index:</w:t>
      </w:r>
      <w:r w:rsidR="00766223" w:rsidRPr="002D45AE">
        <w:rPr>
          <w:rFonts w:asciiTheme="majorHAnsi" w:hAnsiTheme="majorHAnsi" w:cstheme="majorHAnsi"/>
        </w:rPr>
        <w:br/>
      </w:r>
      <w:r w:rsidR="003A3EA4" w:rsidRPr="002D45AE">
        <w:rPr>
          <w:rFonts w:asciiTheme="majorHAnsi" w:hAnsiTheme="majorHAnsi" w:cstheme="majorHAnsi"/>
          <w:color w:val="0000FF"/>
          <w:sz w:val="19"/>
          <w:szCs w:val="19"/>
        </w:rPr>
        <w:t>CREATE</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INDEX</w:t>
      </w:r>
      <w:r w:rsidR="003A3EA4" w:rsidRPr="002D45AE">
        <w:rPr>
          <w:rFonts w:asciiTheme="majorHAnsi" w:hAnsiTheme="majorHAnsi" w:cstheme="majorHAnsi"/>
          <w:color w:val="000000"/>
          <w:sz w:val="19"/>
          <w:szCs w:val="19"/>
        </w:rPr>
        <w:t xml:space="preserve"> zipCodeIndex </w:t>
      </w:r>
      <w:r w:rsidR="003A3EA4" w:rsidRPr="002D45AE">
        <w:rPr>
          <w:rFonts w:asciiTheme="majorHAnsi" w:hAnsiTheme="majorHAnsi" w:cstheme="majorHAnsi"/>
          <w:color w:val="0000FF"/>
          <w:sz w:val="19"/>
          <w:szCs w:val="19"/>
        </w:rPr>
        <w:t>ON</w:t>
      </w:r>
      <w:r w:rsidR="003A3EA4" w:rsidRPr="002D45AE">
        <w:rPr>
          <w:rFonts w:asciiTheme="majorHAnsi" w:hAnsiTheme="majorHAnsi" w:cstheme="majorHAnsi"/>
          <w:color w:val="000000"/>
          <w:sz w:val="19"/>
          <w:szCs w:val="19"/>
        </w:rPr>
        <w:t xml:space="preserve"> myTable</w:t>
      </w:r>
      <w:r w:rsidR="003A3EA4" w:rsidRPr="002D45AE">
        <w:rPr>
          <w:rFonts w:asciiTheme="majorHAnsi" w:hAnsiTheme="majorHAnsi" w:cstheme="majorHAnsi"/>
          <w:color w:val="0000FF"/>
          <w:sz w:val="19"/>
          <w:szCs w:val="19"/>
        </w:rPr>
        <w:t xml:space="preserv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zipCode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00"/>
          <w:sz w:val="19"/>
          <w:szCs w:val="19"/>
        </w:rPr>
        <w:t xml:space="preserve"> </w:t>
      </w:r>
      <w:r w:rsidR="003A3EA4" w:rsidRPr="002D45AE">
        <w:rPr>
          <w:rFonts w:asciiTheme="majorHAnsi" w:hAnsiTheme="majorHAnsi" w:cstheme="majorHAnsi"/>
          <w:color w:val="0000FF"/>
          <w:sz w:val="19"/>
          <w:szCs w:val="19"/>
        </w:rPr>
        <w:t xml:space="preserve">INCLUDE </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0000FF"/>
          <w:sz w:val="19"/>
          <w:szCs w:val="19"/>
        </w:rPr>
        <w:t>name</w:t>
      </w:r>
      <w:r w:rsidR="003A3EA4" w:rsidRPr="002D45AE">
        <w:rPr>
          <w:rFonts w:asciiTheme="majorHAnsi" w:hAnsiTheme="majorHAnsi" w:cstheme="majorHAnsi"/>
          <w:color w:val="808080"/>
          <w:sz w:val="19"/>
          <w:szCs w:val="19"/>
        </w:rPr>
        <w:t>);</w:t>
      </w:r>
      <w:r w:rsidR="003A3EA4" w:rsidRPr="002D45AE">
        <w:rPr>
          <w:rFonts w:asciiTheme="majorHAnsi" w:hAnsiTheme="majorHAnsi" w:cstheme="majorHAnsi"/>
          <w:color w:val="808080"/>
          <w:sz w:val="19"/>
          <w:szCs w:val="19"/>
        </w:rPr>
        <w:br/>
      </w:r>
      <w:r w:rsidR="003A3EA4" w:rsidRPr="002D45AE">
        <w:rPr>
          <w:rFonts w:asciiTheme="majorHAnsi" w:hAnsiTheme="majorHAnsi" w:cstheme="majorHAnsi"/>
          <w:color w:val="008000"/>
          <w:sz w:val="19"/>
          <w:szCs w:val="19"/>
        </w:rPr>
        <w:t>--id column is implicitly included as the clustered index</w:t>
      </w:r>
    </w:p>
    <w:p w14:paraId="71855A52" w14:textId="1B8049F3" w:rsidR="001B10BD" w:rsidRPr="002D45AE" w:rsidRDefault="00575714" w:rsidP="00575714">
      <w:pPr>
        <w:pStyle w:val="Heading4"/>
        <w:ind w:left="1080"/>
        <w:rPr>
          <w:rFonts w:cstheme="majorHAnsi"/>
        </w:rPr>
      </w:pPr>
      <w:r w:rsidRPr="002D45AE">
        <w:rPr>
          <w:rFonts w:cstheme="majorHAnsi"/>
        </w:rPr>
        <w:t>Clustered Index Design P</w:t>
      </w:r>
      <w:r w:rsidR="001B10BD" w:rsidRPr="002D45AE">
        <w:rPr>
          <w:rFonts w:cstheme="majorHAnsi"/>
        </w:rPr>
        <w:t>rinciples:</w:t>
      </w:r>
    </w:p>
    <w:p w14:paraId="09059CAB" w14:textId="77777777" w:rsidR="002F0165" w:rsidRPr="002D45AE" w:rsidRDefault="002F0165" w:rsidP="002F0165">
      <w:pPr>
        <w:pStyle w:val="NormalWeb"/>
        <w:ind w:left="1080"/>
        <w:rPr>
          <w:rFonts w:asciiTheme="majorHAnsi" w:hAnsiTheme="majorHAnsi" w:cstheme="majorHAnsi"/>
        </w:rPr>
      </w:pPr>
      <w:r w:rsidRPr="002D45AE">
        <w:rPr>
          <w:rFonts w:asciiTheme="majorHAnsi" w:hAnsiTheme="majorHAnsi" w:cstheme="majorHAnsi"/>
          <w:b/>
          <w:bCs/>
        </w:rPr>
        <w:t>You can have only 1 clustered index per table so chose it wisely</w:t>
      </w:r>
      <w:r w:rsidRPr="002D45AE">
        <w:rPr>
          <w:rFonts w:asciiTheme="majorHAnsi" w:hAnsiTheme="majorHAnsi" w:cstheme="majorHAnsi"/>
        </w:rPr>
        <w:t>. A CI is essentially the table itself and its columns define how the data is sorted. Moreover, your CI columns will be included in the leaf level of EVERY non clustered index, so keep it small!</w:t>
      </w:r>
    </w:p>
    <w:p w14:paraId="23E6FF5D"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1) Make it as narrow as possible, both in number of columns and in number of bytes. </w:t>
      </w:r>
    </w:p>
    <w:p w14:paraId="6FDF6B1F"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2) Make it unique if possible. If a clustered index is not unique SQL will automatically add a hidden Row Identifier column with 6 bytes.</w:t>
      </w:r>
    </w:p>
    <w:p w14:paraId="691D8A62"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3) Avoid using columns that get updated. </w:t>
      </w:r>
    </w:p>
    <w:p w14:paraId="2D52B0D6"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4) Avoid using variable length columns (var_anything) and give preference to fixed length (int, char, date). </w:t>
      </w:r>
    </w:p>
    <w:p w14:paraId="5856D669" w14:textId="3852A0F1"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Remember that strings carry collation overhead (case and accent sensitivity) for comparison and sorting, so give preference to numbers or dates. </w:t>
      </w:r>
    </w:p>
    <w:p w14:paraId="166C5DBA"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5) Guids are fixed length and don't need collation, so they are a "happy medium". The problem with guids is that they are not sequential, you never know where in the btree your record will land, leading to high fragmentation. Assume your PK is on a guid, and you get 10 thousand records per day, in a few months your btree is wide and deep. Now if you need to get the new rows from yesterday, they will probably be spread all over the index, so SQL will need to bring a lot more pages to memory than if you CI was sequential.  Give preference to INT/BIGINT, if you must use GUIDs use Sequential/Comb Guids.</w:t>
      </w:r>
    </w:p>
    <w:p w14:paraId="56546B68" w14:textId="77777777" w:rsidR="001B10BD"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 xml:space="preserve">6) A popular choice is using an ever-increasing column (for example identity), this helps keep fragmentation low, and reduce "hotspots" disk in disk.  As SSD storage becomes the norm fragmentation and hotspots concerns are significantly diminished. </w:t>
      </w:r>
    </w:p>
    <w:p w14:paraId="64F6A1A1" w14:textId="5048989D" w:rsidR="00F210C8" w:rsidRPr="002D45AE" w:rsidRDefault="001B10BD" w:rsidP="00002997">
      <w:pPr>
        <w:pStyle w:val="NormalWeb"/>
        <w:ind w:left="1080"/>
        <w:rPr>
          <w:rFonts w:asciiTheme="majorHAnsi" w:hAnsiTheme="majorHAnsi" w:cstheme="majorHAnsi"/>
        </w:rPr>
      </w:pPr>
      <w:r w:rsidRPr="002D45AE">
        <w:rPr>
          <w:rFonts w:asciiTheme="majorHAnsi" w:hAnsiTheme="majorHAnsi" w:cstheme="majorHAnsi"/>
        </w:rPr>
        <w:t>7) Design your clustered index for the most frequent reads, so if your table has a column used very frequently in WHERE or GROUP BY, and this column is not updated, consider putting it on the left of your clustered index.</w:t>
      </w:r>
    </w:p>
    <w:p w14:paraId="0B3294AF" w14:textId="395A74F2" w:rsidR="00575714" w:rsidRPr="002D45AE" w:rsidRDefault="00575714" w:rsidP="00575714">
      <w:pPr>
        <w:pStyle w:val="Heading4"/>
        <w:ind w:left="1080"/>
        <w:rPr>
          <w:rFonts w:cstheme="majorHAnsi"/>
        </w:rPr>
      </w:pPr>
      <w:r w:rsidRPr="002D45AE">
        <w:rPr>
          <w:rFonts w:cstheme="majorHAnsi"/>
        </w:rPr>
        <w:lastRenderedPageBreak/>
        <w:t>Non-Clustered Index Design Principles</w:t>
      </w:r>
    </w:p>
    <w:p w14:paraId="7EE232DB" w14:textId="23A1A48E"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 xml:space="preserve">Attention: </w:t>
      </w:r>
      <w:r w:rsidRPr="002D45AE">
        <w:rPr>
          <w:rFonts w:asciiTheme="majorHAnsi" w:hAnsiTheme="majorHAnsi" w:cstheme="majorHAnsi"/>
        </w:rPr>
        <w:t>Indexes are a double-edged sword, and while they may dramatically speed up some selects they also:</w:t>
      </w:r>
    </w:p>
    <w:p w14:paraId="46C6050D" w14:textId="0F362FD7"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Slow down insert, update, delete operations.</w:t>
      </w:r>
    </w:p>
    <w:p w14:paraId="35BCA98D" w14:textId="2CD5F2BE"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storage and memory utilization.</w:t>
      </w:r>
    </w:p>
    <w:p w14:paraId="21C15A4B" w14:textId="26CE403C" w:rsidR="002F3EB6" w:rsidRPr="002D45AE" w:rsidRDefault="002F3EB6" w:rsidP="002C6F80">
      <w:pPr>
        <w:pStyle w:val="NormalWeb"/>
        <w:numPr>
          <w:ilvl w:val="0"/>
          <w:numId w:val="4"/>
        </w:numPr>
        <w:rPr>
          <w:rFonts w:asciiTheme="majorHAnsi" w:hAnsiTheme="majorHAnsi" w:cstheme="majorHAnsi"/>
        </w:rPr>
      </w:pPr>
      <w:r w:rsidRPr="002D45AE">
        <w:rPr>
          <w:rFonts w:asciiTheme="majorHAnsi" w:hAnsiTheme="majorHAnsi" w:cstheme="majorHAnsi"/>
        </w:rPr>
        <w:t>Increase risk of logical contention including deadlocks.</w:t>
      </w:r>
    </w:p>
    <w:p w14:paraId="11B1C172" w14:textId="77777777"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b/>
          <w:bCs/>
        </w:rPr>
        <w:t>Symptoms of duplicated indexes</w:t>
      </w:r>
      <w:r w:rsidRPr="002D45AE">
        <w:rPr>
          <w:rFonts w:asciiTheme="majorHAnsi" w:hAnsiTheme="majorHAnsi" w:cstheme="majorHAnsi"/>
        </w:rPr>
        <w:t>:</w:t>
      </w:r>
    </w:p>
    <w:p w14:paraId="6B56EFDA" w14:textId="36741B40"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 xml:space="preserve">Multiple indexes starting </w:t>
      </w:r>
      <w:r w:rsidR="00CD6A10">
        <w:rPr>
          <w:rFonts w:asciiTheme="majorHAnsi" w:hAnsiTheme="majorHAnsi" w:cstheme="majorHAnsi"/>
        </w:rPr>
        <w:t xml:space="preserve">with </w:t>
      </w:r>
      <w:r w:rsidRPr="002D45AE">
        <w:rPr>
          <w:rFonts w:asciiTheme="majorHAnsi" w:hAnsiTheme="majorHAnsi" w:cstheme="majorHAnsi"/>
        </w:rPr>
        <w:t>the same columns.</w:t>
      </w:r>
    </w:p>
    <w:p w14:paraId="013C7C4E" w14:textId="0235C148" w:rsidR="002F3EB6" w:rsidRPr="002D45AE" w:rsidRDefault="002F3EB6" w:rsidP="002C6F80">
      <w:pPr>
        <w:pStyle w:val="NormalWeb"/>
        <w:numPr>
          <w:ilvl w:val="0"/>
          <w:numId w:val="5"/>
        </w:numPr>
        <w:rPr>
          <w:rFonts w:asciiTheme="majorHAnsi" w:hAnsiTheme="majorHAnsi" w:cstheme="majorHAnsi"/>
        </w:rPr>
      </w:pPr>
      <w:r w:rsidRPr="002D45AE">
        <w:rPr>
          <w:rFonts w:asciiTheme="majorHAnsi" w:hAnsiTheme="majorHAnsi" w:cstheme="majorHAnsi"/>
        </w:rPr>
        <w:t>Non clustered indexes starting with the same column as the clustered index.</w:t>
      </w:r>
    </w:p>
    <w:p w14:paraId="0C139342" w14:textId="50A3348F" w:rsidR="002F3EB6" w:rsidRPr="002D45AE" w:rsidRDefault="002F3EB6" w:rsidP="00002997">
      <w:pPr>
        <w:pStyle w:val="NormalWeb"/>
        <w:ind w:left="1080"/>
        <w:rPr>
          <w:rFonts w:asciiTheme="majorHAnsi" w:hAnsiTheme="majorHAnsi" w:cstheme="majorHAnsi"/>
        </w:rPr>
      </w:pPr>
      <w:r w:rsidRPr="002D45AE">
        <w:rPr>
          <w:rFonts w:asciiTheme="majorHAnsi" w:hAnsiTheme="majorHAnsi" w:cstheme="majorHAnsi"/>
        </w:rPr>
        <w:t>These are typically a consequence of following blindly missing index stats recommendations, or a poor clustered index choice.</w:t>
      </w:r>
      <w:r w:rsidR="00A17376" w:rsidRPr="002D45AE">
        <w:rPr>
          <w:rFonts w:asciiTheme="majorHAnsi" w:hAnsiTheme="majorHAnsi" w:cstheme="majorHAnsi"/>
        </w:rPr>
        <w:t xml:space="preserve"> </w:t>
      </w:r>
      <w:r w:rsidRPr="002D45AE">
        <w:rPr>
          <w:rFonts w:asciiTheme="majorHAnsi" w:hAnsiTheme="majorHAnsi" w:cstheme="majorHAnsi"/>
        </w:rPr>
        <w:t>If you have a table with duplicated indexes, consider consolidating them into fewer indexes by combining some of them together</w:t>
      </w:r>
      <w:r w:rsidR="004D4A48" w:rsidRPr="002D45AE">
        <w:rPr>
          <w:rFonts w:asciiTheme="majorHAnsi" w:hAnsiTheme="majorHAnsi" w:cstheme="majorHAnsi"/>
        </w:rPr>
        <w:t>, or consider changing the clustered index</w:t>
      </w:r>
      <w:r w:rsidR="005B4B8E" w:rsidRPr="002D45AE">
        <w:rPr>
          <w:rFonts w:asciiTheme="majorHAnsi" w:hAnsiTheme="majorHAnsi" w:cstheme="majorHAnsi"/>
        </w:rPr>
        <w:t xml:space="preserve"> and deleting all duplicates</w:t>
      </w:r>
      <w:r w:rsidRPr="002D45AE">
        <w:rPr>
          <w:rFonts w:asciiTheme="majorHAnsi" w:hAnsiTheme="majorHAnsi" w:cstheme="majorHAnsi"/>
        </w:rPr>
        <w:t>.</w:t>
      </w:r>
    </w:p>
    <w:p w14:paraId="07143652" w14:textId="77777777" w:rsidR="00756CA8" w:rsidRPr="002D45AE" w:rsidRDefault="00756CA8" w:rsidP="00002997">
      <w:pPr>
        <w:pStyle w:val="NormalWeb"/>
        <w:ind w:left="1080"/>
        <w:rPr>
          <w:rFonts w:asciiTheme="majorHAnsi" w:hAnsiTheme="majorHAnsi" w:cstheme="majorHAnsi"/>
        </w:rPr>
      </w:pPr>
      <w:r w:rsidRPr="002D45AE">
        <w:rPr>
          <w:rFonts w:asciiTheme="majorHAnsi" w:hAnsiTheme="majorHAnsi" w:cstheme="majorHAnsi"/>
        </w:rPr>
        <w:t>If you have multiple columns in an index start with:</w:t>
      </w:r>
    </w:p>
    <w:p w14:paraId="2D74A502" w14:textId="1F6FF8A7" w:rsidR="00756CA8"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columns</w:t>
      </w:r>
      <w:r w:rsidR="008E213A">
        <w:rPr>
          <w:rFonts w:asciiTheme="majorHAnsi" w:hAnsiTheme="majorHAnsi" w:cstheme="majorHAnsi"/>
        </w:rPr>
        <w:t xml:space="preserve"> which are</w:t>
      </w:r>
      <w:r w:rsidRPr="002D45AE">
        <w:rPr>
          <w:rFonts w:asciiTheme="majorHAnsi" w:hAnsiTheme="majorHAnsi" w:cstheme="majorHAnsi"/>
        </w:rPr>
        <w:t xml:space="preserve"> </w:t>
      </w:r>
      <w:r w:rsidR="00030C12">
        <w:rPr>
          <w:rFonts w:asciiTheme="majorHAnsi" w:hAnsiTheme="majorHAnsi" w:cstheme="majorHAnsi"/>
        </w:rPr>
        <w:t>more</w:t>
      </w:r>
      <w:r w:rsidR="00480E02">
        <w:rPr>
          <w:rFonts w:asciiTheme="majorHAnsi" w:hAnsiTheme="majorHAnsi" w:cstheme="majorHAnsi"/>
        </w:rPr>
        <w:t xml:space="preserve"> </w:t>
      </w:r>
      <w:r w:rsidRPr="002D45AE">
        <w:rPr>
          <w:rFonts w:asciiTheme="majorHAnsi" w:hAnsiTheme="majorHAnsi" w:cstheme="majorHAnsi"/>
        </w:rPr>
        <w:t>frequently used in filters.</w:t>
      </w:r>
    </w:p>
    <w:p w14:paraId="63B78D6F" w14:textId="73F1E01D" w:rsidR="001E7D5E" w:rsidRPr="002D45AE" w:rsidRDefault="00756CA8" w:rsidP="002C6F80">
      <w:pPr>
        <w:pStyle w:val="NormalWeb"/>
        <w:numPr>
          <w:ilvl w:val="0"/>
          <w:numId w:val="6"/>
        </w:numPr>
        <w:rPr>
          <w:rFonts w:asciiTheme="majorHAnsi" w:hAnsiTheme="majorHAnsi" w:cstheme="majorHAnsi"/>
        </w:rPr>
      </w:pPr>
      <w:r w:rsidRPr="002D45AE">
        <w:rPr>
          <w:rFonts w:asciiTheme="majorHAnsi" w:hAnsiTheme="majorHAnsi" w:cstheme="majorHAnsi"/>
        </w:rPr>
        <w:t>The more selective columns, or columns with more distinct values.</w:t>
      </w:r>
    </w:p>
    <w:p w14:paraId="2B3A293B" w14:textId="2A379FDD" w:rsidR="00C65704" w:rsidRPr="002D45AE" w:rsidRDefault="00C65704" w:rsidP="00444D48">
      <w:pPr>
        <w:pStyle w:val="Heading3"/>
        <w:ind w:firstLine="720"/>
        <w:rPr>
          <w:rFonts w:cstheme="majorHAnsi"/>
        </w:rPr>
      </w:pPr>
      <w:bookmarkStart w:id="24" w:name="_Toc107384228"/>
      <w:r w:rsidRPr="002D45AE">
        <w:rPr>
          <w:rFonts w:cstheme="majorHAnsi"/>
        </w:rPr>
        <w:t>Column Stores</w:t>
      </w:r>
      <w:bookmarkEnd w:id="24"/>
    </w:p>
    <w:p w14:paraId="4D5AE383" w14:textId="25741995"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 xml:space="preserve">Columnstore </w:t>
      </w:r>
      <w:r w:rsidR="00076AA4" w:rsidRPr="002D45AE">
        <w:rPr>
          <w:rFonts w:asciiTheme="majorHAnsi" w:hAnsiTheme="majorHAnsi" w:cstheme="majorHAnsi"/>
        </w:rPr>
        <w:t xml:space="preserve">is the default </w:t>
      </w:r>
      <w:r w:rsidRPr="002D45AE">
        <w:rPr>
          <w:rFonts w:asciiTheme="majorHAnsi" w:hAnsiTheme="majorHAnsi" w:cstheme="majorHAnsi"/>
        </w:rPr>
        <w:t xml:space="preserve">storage form </w:t>
      </w:r>
      <w:r w:rsidR="00076AA4" w:rsidRPr="002D45AE">
        <w:rPr>
          <w:rFonts w:asciiTheme="majorHAnsi" w:hAnsiTheme="majorHAnsi" w:cstheme="majorHAnsi"/>
        </w:rPr>
        <w:t xml:space="preserve">in Synapse dedicated pools. </w:t>
      </w:r>
      <w:r w:rsidRPr="002D45AE">
        <w:rPr>
          <w:rFonts w:asciiTheme="majorHAnsi" w:hAnsiTheme="majorHAnsi" w:cstheme="majorHAnsi"/>
        </w:rPr>
        <w:t xml:space="preserve">In this form columns are stored </w:t>
      </w:r>
      <w:r w:rsidR="00D11B5C" w:rsidRPr="002D45AE">
        <w:rPr>
          <w:rFonts w:asciiTheme="majorHAnsi" w:hAnsiTheme="majorHAnsi" w:cstheme="majorHAnsi"/>
        </w:rPr>
        <w:t>separately</w:t>
      </w:r>
      <w:r w:rsidRPr="002D45AE">
        <w:rPr>
          <w:rFonts w:asciiTheme="majorHAnsi" w:hAnsiTheme="majorHAnsi" w:cstheme="majorHAnsi"/>
        </w:rPr>
        <w:t xml:space="preserve"> in data structures called segments. Columnstores have some major advantages for some types of requests. To start the data can be highly </w:t>
      </w:r>
      <w:r w:rsidR="005C743A" w:rsidRPr="002D45AE">
        <w:rPr>
          <w:rFonts w:asciiTheme="majorHAnsi" w:hAnsiTheme="majorHAnsi" w:cstheme="majorHAnsi"/>
        </w:rPr>
        <w:t>compressed since</w:t>
      </w:r>
      <w:r w:rsidRPr="002D45AE">
        <w:rPr>
          <w:rFonts w:asciiTheme="majorHAnsi" w:hAnsiTheme="majorHAnsi" w:cstheme="majorHAnsi"/>
        </w:rPr>
        <w:t xml:space="preserve"> all values on the same column have the same data type. </w:t>
      </w:r>
      <w:r w:rsidR="00D11B5C" w:rsidRPr="002D45AE">
        <w:rPr>
          <w:rFonts w:asciiTheme="majorHAnsi" w:hAnsiTheme="majorHAnsi" w:cstheme="majorHAnsi"/>
        </w:rPr>
        <w:t>Typically,</w:t>
      </w:r>
      <w:r w:rsidRPr="002D45AE">
        <w:rPr>
          <w:rFonts w:asciiTheme="majorHAnsi" w:hAnsiTheme="majorHAnsi" w:cstheme="majorHAnsi"/>
        </w:rPr>
        <w:t xml:space="preserve"> columnstore reduces storage requirements 10 times. </w:t>
      </w:r>
    </w:p>
    <w:p w14:paraId="1A2D73FF" w14:textId="0C56DDB1" w:rsidR="005F4796" w:rsidRDefault="00002997" w:rsidP="005F4796">
      <w:pPr>
        <w:pStyle w:val="NormalWeb"/>
        <w:ind w:left="720"/>
        <w:rPr>
          <w:rFonts w:asciiTheme="majorHAnsi" w:hAnsiTheme="majorHAnsi" w:cstheme="majorHAnsi"/>
        </w:rPr>
      </w:pPr>
      <w:r w:rsidRPr="002D45AE">
        <w:rPr>
          <w:rFonts w:asciiTheme="majorHAnsi" w:hAnsiTheme="majorHAnsi" w:cstheme="majorHAnsi"/>
        </w:rPr>
        <w:t>The separation of storage</w:t>
      </w:r>
      <w:r w:rsidR="005F4796">
        <w:rPr>
          <w:rFonts w:asciiTheme="majorHAnsi" w:hAnsiTheme="majorHAnsi" w:cstheme="majorHAnsi"/>
        </w:rPr>
        <w:t xml:space="preserve"> into</w:t>
      </w:r>
      <w:r w:rsidR="00031EBE">
        <w:rPr>
          <w:rFonts w:asciiTheme="majorHAnsi" w:hAnsiTheme="majorHAnsi" w:cstheme="majorHAnsi"/>
        </w:rPr>
        <w:t xml:space="preserve"> column</w:t>
      </w:r>
      <w:r w:rsidR="005F4796">
        <w:rPr>
          <w:rFonts w:asciiTheme="majorHAnsi" w:hAnsiTheme="majorHAnsi" w:cstheme="majorHAnsi"/>
        </w:rPr>
        <w:t xml:space="preserve"> segments</w:t>
      </w:r>
      <w:r w:rsidRPr="002D45AE">
        <w:rPr>
          <w:rFonts w:asciiTheme="majorHAnsi" w:hAnsiTheme="majorHAnsi" w:cstheme="majorHAnsi"/>
        </w:rPr>
        <w:t xml:space="preserve"> </w:t>
      </w:r>
      <w:r w:rsidR="00031EBE" w:rsidRPr="002D45AE">
        <w:rPr>
          <w:rFonts w:asciiTheme="majorHAnsi" w:hAnsiTheme="majorHAnsi" w:cstheme="majorHAnsi"/>
        </w:rPr>
        <w:t>allows</w:t>
      </w:r>
      <w:r w:rsidRPr="002D45AE">
        <w:rPr>
          <w:rFonts w:asciiTheme="majorHAnsi" w:hAnsiTheme="majorHAnsi" w:cstheme="majorHAnsi"/>
        </w:rPr>
        <w:t xml:space="preserve"> for useful tricks during selects</w:t>
      </w:r>
      <w:r w:rsidR="005F4796">
        <w:rPr>
          <w:rFonts w:asciiTheme="majorHAnsi" w:hAnsiTheme="majorHAnsi" w:cstheme="majorHAnsi"/>
        </w:rPr>
        <w:t>:</w:t>
      </w:r>
    </w:p>
    <w:p w14:paraId="6E5C8489" w14:textId="77777777" w:rsidR="005F4796" w:rsidRDefault="00256947" w:rsidP="005F4796">
      <w:pPr>
        <w:pStyle w:val="NormalWeb"/>
        <w:numPr>
          <w:ilvl w:val="0"/>
          <w:numId w:val="33"/>
        </w:numPr>
        <w:rPr>
          <w:rFonts w:asciiTheme="majorHAnsi" w:hAnsiTheme="majorHAnsi" w:cstheme="majorHAnsi"/>
        </w:rPr>
      </w:pPr>
      <w:r>
        <w:rPr>
          <w:rFonts w:asciiTheme="majorHAnsi" w:hAnsiTheme="majorHAnsi" w:cstheme="majorHAnsi"/>
        </w:rPr>
        <w:t xml:space="preserve">Threads can be issued at the column level </w:t>
      </w:r>
      <w:r w:rsidR="00002997" w:rsidRPr="002D45AE">
        <w:rPr>
          <w:rFonts w:asciiTheme="majorHAnsi" w:hAnsiTheme="majorHAnsi" w:cstheme="majorHAnsi"/>
        </w:rPr>
        <w:t xml:space="preserve">(higher parallelism). </w:t>
      </w:r>
    </w:p>
    <w:p w14:paraId="615C1000" w14:textId="5C94758D"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Operations may be done in several values at the same time</w:t>
      </w:r>
      <w:r w:rsidR="005F4796">
        <w:rPr>
          <w:rFonts w:asciiTheme="majorHAnsi" w:hAnsiTheme="majorHAnsi" w:cstheme="majorHAnsi"/>
        </w:rPr>
        <w:t xml:space="preserve"> </w:t>
      </w:r>
      <w:r w:rsidR="00A56973">
        <w:rPr>
          <w:rFonts w:asciiTheme="majorHAnsi" w:hAnsiTheme="majorHAnsi" w:cstheme="majorHAnsi"/>
        </w:rPr>
        <w:t xml:space="preserve">instead of row by row </w:t>
      </w:r>
      <w:r w:rsidRPr="002D45AE">
        <w:rPr>
          <w:rFonts w:asciiTheme="majorHAnsi" w:hAnsiTheme="majorHAnsi" w:cstheme="majorHAnsi"/>
        </w:rPr>
        <w:t xml:space="preserve">(batch mode execution). </w:t>
      </w:r>
    </w:p>
    <w:p w14:paraId="1A746E1A" w14:textId="1598AEBE" w:rsidR="00A56973" w:rsidRDefault="00002997" w:rsidP="005F4796">
      <w:pPr>
        <w:pStyle w:val="NormalWeb"/>
        <w:numPr>
          <w:ilvl w:val="0"/>
          <w:numId w:val="33"/>
        </w:numPr>
        <w:rPr>
          <w:rFonts w:asciiTheme="majorHAnsi" w:hAnsiTheme="majorHAnsi" w:cstheme="majorHAnsi"/>
        </w:rPr>
      </w:pPr>
      <w:r w:rsidRPr="002D45AE">
        <w:rPr>
          <w:rFonts w:asciiTheme="majorHAnsi" w:hAnsiTheme="majorHAnsi" w:cstheme="majorHAnsi"/>
        </w:rPr>
        <w:t>Segments have headers (with min, max</w:t>
      </w:r>
      <w:r w:rsidR="00867B3C">
        <w:rPr>
          <w:rFonts w:asciiTheme="majorHAnsi" w:hAnsiTheme="majorHAnsi" w:cstheme="majorHAnsi"/>
        </w:rPr>
        <w:t>, sum depending on type</w:t>
      </w:r>
      <w:r w:rsidRPr="002D45AE">
        <w:rPr>
          <w:rFonts w:asciiTheme="majorHAnsi" w:hAnsiTheme="majorHAnsi" w:cstheme="majorHAnsi"/>
        </w:rPr>
        <w:t xml:space="preserve">), so </w:t>
      </w:r>
      <w:r w:rsidR="00AB7F97" w:rsidRPr="002D45AE">
        <w:rPr>
          <w:rFonts w:asciiTheme="majorHAnsi" w:hAnsiTheme="majorHAnsi" w:cstheme="majorHAnsi"/>
        </w:rPr>
        <w:t>Synapse</w:t>
      </w:r>
      <w:r w:rsidRPr="002D45AE">
        <w:rPr>
          <w:rFonts w:asciiTheme="majorHAnsi" w:hAnsiTheme="majorHAnsi" w:cstheme="majorHAnsi"/>
        </w:rPr>
        <w:t xml:space="preserve"> could get the total value from the header rather than adding values individually (aggregate pushdown), and if we want to filter a value that is out of that min/max range S</w:t>
      </w:r>
      <w:r w:rsidR="00AB7F97" w:rsidRPr="002D45AE">
        <w:rPr>
          <w:rFonts w:asciiTheme="majorHAnsi" w:hAnsiTheme="majorHAnsi" w:cstheme="majorHAnsi"/>
        </w:rPr>
        <w:t>ynapse</w:t>
      </w:r>
      <w:r w:rsidRPr="002D45AE">
        <w:rPr>
          <w:rFonts w:asciiTheme="majorHAnsi" w:hAnsiTheme="majorHAnsi" w:cstheme="majorHAnsi"/>
        </w:rPr>
        <w:t xml:space="preserve"> can skip the entire segment (predicate pushdown). </w:t>
      </w:r>
    </w:p>
    <w:p w14:paraId="08D06B2A" w14:textId="134A266E" w:rsidR="001370D9" w:rsidRDefault="008360BB" w:rsidP="005F4796">
      <w:pPr>
        <w:pStyle w:val="NormalWeb"/>
        <w:numPr>
          <w:ilvl w:val="0"/>
          <w:numId w:val="33"/>
        </w:numPr>
        <w:rPr>
          <w:rFonts w:asciiTheme="majorHAnsi" w:hAnsiTheme="majorHAnsi" w:cstheme="majorHAnsi"/>
        </w:rPr>
      </w:pPr>
      <w:r>
        <w:rPr>
          <w:rFonts w:asciiTheme="majorHAnsi" w:hAnsiTheme="majorHAnsi" w:cstheme="majorHAnsi"/>
        </w:rPr>
        <w:lastRenderedPageBreak/>
        <w:t>Returned c</w:t>
      </w:r>
      <w:r w:rsidR="00D666A2">
        <w:rPr>
          <w:rFonts w:asciiTheme="majorHAnsi" w:hAnsiTheme="majorHAnsi" w:cstheme="majorHAnsi"/>
        </w:rPr>
        <w:t xml:space="preserve">olumns </w:t>
      </w:r>
      <w:r>
        <w:rPr>
          <w:rFonts w:asciiTheme="majorHAnsi" w:hAnsiTheme="majorHAnsi" w:cstheme="majorHAnsi"/>
        </w:rPr>
        <w:t xml:space="preserve">which </w:t>
      </w:r>
      <w:r w:rsidR="00A56973">
        <w:rPr>
          <w:rFonts w:asciiTheme="majorHAnsi" w:hAnsiTheme="majorHAnsi" w:cstheme="majorHAnsi"/>
        </w:rPr>
        <w:t xml:space="preserve">are </w:t>
      </w:r>
      <w:r w:rsidR="00D666A2">
        <w:rPr>
          <w:rFonts w:asciiTheme="majorHAnsi" w:hAnsiTheme="majorHAnsi" w:cstheme="majorHAnsi"/>
        </w:rPr>
        <w:t xml:space="preserve">not used in filters can be </w:t>
      </w:r>
      <w:r w:rsidR="00C51C20">
        <w:rPr>
          <w:rFonts w:asciiTheme="majorHAnsi" w:hAnsiTheme="majorHAnsi" w:cstheme="majorHAnsi"/>
        </w:rPr>
        <w:t xml:space="preserve">fetched late in the execution plan, after filters have been applied </w:t>
      </w:r>
      <w:r w:rsidR="00D14DCB">
        <w:rPr>
          <w:rFonts w:asciiTheme="majorHAnsi" w:hAnsiTheme="majorHAnsi" w:cstheme="majorHAnsi"/>
        </w:rPr>
        <w:t>or keys passed join predicat</w:t>
      </w:r>
      <w:r w:rsidR="00C615BE">
        <w:rPr>
          <w:rFonts w:asciiTheme="majorHAnsi" w:hAnsiTheme="majorHAnsi" w:cstheme="majorHAnsi"/>
        </w:rPr>
        <w:t>es</w:t>
      </w:r>
      <w:r w:rsidR="00D14DCB">
        <w:rPr>
          <w:rFonts w:asciiTheme="majorHAnsi" w:hAnsiTheme="majorHAnsi" w:cstheme="majorHAnsi"/>
        </w:rPr>
        <w:t xml:space="preserve"> </w:t>
      </w:r>
      <w:r w:rsidR="00C51C20">
        <w:rPr>
          <w:rFonts w:asciiTheme="majorHAnsi" w:hAnsiTheme="majorHAnsi" w:cstheme="majorHAnsi"/>
        </w:rPr>
        <w:t xml:space="preserve">(late materialization). </w:t>
      </w:r>
    </w:p>
    <w:p w14:paraId="1956F701" w14:textId="516C3A93" w:rsidR="00FD700D" w:rsidRDefault="007A5FC0" w:rsidP="005F4796">
      <w:pPr>
        <w:pStyle w:val="NormalWeb"/>
        <w:numPr>
          <w:ilvl w:val="0"/>
          <w:numId w:val="33"/>
        </w:numPr>
        <w:rPr>
          <w:rFonts w:asciiTheme="majorHAnsi" w:hAnsiTheme="majorHAnsi" w:cstheme="majorHAnsi"/>
        </w:rPr>
      </w:pPr>
      <w:r>
        <w:rPr>
          <w:rFonts w:asciiTheme="majorHAnsi" w:hAnsiTheme="majorHAnsi" w:cstheme="majorHAnsi"/>
        </w:rPr>
        <w:t xml:space="preserve">Fast joins using </w:t>
      </w:r>
      <w:r w:rsidR="00E1575C">
        <w:rPr>
          <w:rFonts w:asciiTheme="majorHAnsi" w:hAnsiTheme="majorHAnsi" w:cstheme="majorHAnsi"/>
        </w:rPr>
        <w:t>Positions, which are essentially row</w:t>
      </w:r>
      <w:r w:rsidR="00E24C00">
        <w:rPr>
          <w:rFonts w:asciiTheme="majorHAnsi" w:hAnsiTheme="majorHAnsi" w:cstheme="majorHAnsi"/>
        </w:rPr>
        <w:t xml:space="preserve"> </w:t>
      </w:r>
      <w:r w:rsidR="00E1575C">
        <w:rPr>
          <w:rFonts w:asciiTheme="majorHAnsi" w:hAnsiTheme="majorHAnsi" w:cstheme="majorHAnsi"/>
        </w:rPr>
        <w:t xml:space="preserve">ids at the column level which are later </w:t>
      </w:r>
      <w:r w:rsidR="00E25A60">
        <w:rPr>
          <w:rFonts w:asciiTheme="majorHAnsi" w:hAnsiTheme="majorHAnsi" w:cstheme="majorHAnsi"/>
        </w:rPr>
        <w:t>used to assemble the rows.</w:t>
      </w:r>
    </w:p>
    <w:p w14:paraId="32D6EF0F" w14:textId="12F3DA92" w:rsidR="00002997" w:rsidRPr="002D45AE" w:rsidRDefault="00002997" w:rsidP="001370D9">
      <w:pPr>
        <w:pStyle w:val="NormalWeb"/>
        <w:ind w:left="720"/>
        <w:rPr>
          <w:rFonts w:asciiTheme="majorHAnsi" w:hAnsiTheme="majorHAnsi" w:cstheme="majorHAnsi"/>
        </w:rPr>
      </w:pPr>
      <w:r w:rsidRPr="002D45AE">
        <w:rPr>
          <w:rFonts w:asciiTheme="majorHAnsi" w:hAnsiTheme="majorHAnsi" w:cstheme="majorHAnsi"/>
        </w:rPr>
        <w:t>These features make columnstores well</w:t>
      </w:r>
      <w:r w:rsidR="001370D9">
        <w:rPr>
          <w:rFonts w:asciiTheme="majorHAnsi" w:hAnsiTheme="majorHAnsi" w:cstheme="majorHAnsi"/>
        </w:rPr>
        <w:t xml:space="preserve"> suited</w:t>
      </w:r>
      <w:r w:rsidRPr="002D45AE">
        <w:rPr>
          <w:rFonts w:asciiTheme="majorHAnsi" w:hAnsiTheme="majorHAnsi" w:cstheme="majorHAnsi"/>
        </w:rPr>
        <w:t xml:space="preserve"> for analytical workloads, in which most queries fetch a subset of columns and aggregate results. Consider columnstores for fact or large dimension tables in a data warehouse.</w:t>
      </w:r>
    </w:p>
    <w:p w14:paraId="7A9DDD73" w14:textId="77777777" w:rsidR="00002997" w:rsidRPr="002D45AE" w:rsidRDefault="00002997" w:rsidP="00002997">
      <w:pPr>
        <w:pStyle w:val="NormalWeb"/>
        <w:ind w:left="720"/>
        <w:rPr>
          <w:rFonts w:asciiTheme="majorHAnsi" w:hAnsiTheme="majorHAnsi" w:cstheme="majorHAnsi"/>
        </w:rPr>
      </w:pPr>
      <w:r w:rsidRPr="002D45AE">
        <w:rPr>
          <w:rFonts w:asciiTheme="majorHAnsi" w:hAnsiTheme="majorHAnsi" w:cstheme="majorHAnsi"/>
        </w:rPr>
        <w:t>Columnstores have some drawbacks:</w:t>
      </w:r>
    </w:p>
    <w:p w14:paraId="15457E2A" w14:textId="7BA25A04"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Good compression is achieved only with a high number of rows</w:t>
      </w:r>
      <w:r w:rsidR="009A4E5A">
        <w:rPr>
          <w:rFonts w:asciiTheme="majorHAnsi" w:hAnsiTheme="majorHAnsi" w:cstheme="majorHAnsi"/>
        </w:rPr>
        <w:t>. A</w:t>
      </w:r>
      <w:r w:rsidRPr="002D45AE">
        <w:rPr>
          <w:rFonts w:asciiTheme="majorHAnsi" w:hAnsiTheme="majorHAnsi" w:cstheme="majorHAnsi"/>
        </w:rPr>
        <w:t xml:space="preserve">void columnstores in tables with less than </w:t>
      </w:r>
      <w:r w:rsidR="00DE4A71" w:rsidRPr="002D45AE">
        <w:rPr>
          <w:rFonts w:asciiTheme="majorHAnsi" w:hAnsiTheme="majorHAnsi" w:cstheme="majorHAnsi"/>
        </w:rPr>
        <w:t>6</w:t>
      </w:r>
      <w:r w:rsidRPr="002D45AE">
        <w:rPr>
          <w:rFonts w:asciiTheme="majorHAnsi" w:hAnsiTheme="majorHAnsi" w:cstheme="majorHAnsi"/>
        </w:rPr>
        <w:t xml:space="preserve"> million rows</w:t>
      </w:r>
      <w:r w:rsidR="009A4E5A">
        <w:rPr>
          <w:rFonts w:asciiTheme="majorHAnsi" w:hAnsiTheme="majorHAnsi" w:cstheme="majorHAnsi"/>
        </w:rPr>
        <w:t>, ideally,</w:t>
      </w:r>
      <w:r w:rsidR="00A849BB">
        <w:rPr>
          <w:rFonts w:asciiTheme="majorHAnsi" w:hAnsiTheme="majorHAnsi" w:cstheme="majorHAnsi"/>
        </w:rPr>
        <w:t xml:space="preserve"> they should have 60 million</w:t>
      </w:r>
      <w:r w:rsidR="000060F5">
        <w:rPr>
          <w:rFonts w:asciiTheme="majorHAnsi" w:hAnsiTheme="majorHAnsi" w:cstheme="majorHAnsi"/>
        </w:rPr>
        <w:t xml:space="preserve"> and over</w:t>
      </w:r>
      <w:r w:rsidR="00A849BB">
        <w:rPr>
          <w:rFonts w:asciiTheme="majorHAnsi" w:hAnsiTheme="majorHAnsi" w:cstheme="majorHAnsi"/>
        </w:rPr>
        <w:t>.</w:t>
      </w:r>
      <w:r w:rsidR="000060F5">
        <w:rPr>
          <w:rFonts w:asciiTheme="majorHAnsi" w:hAnsiTheme="majorHAnsi" w:cstheme="majorHAnsi"/>
        </w:rPr>
        <w:t xml:space="preserve"> If you partition a table these numbers apply to each partition.</w:t>
      </w:r>
      <w:r w:rsidR="009A4E5A">
        <w:rPr>
          <w:rFonts w:asciiTheme="majorHAnsi" w:hAnsiTheme="majorHAnsi" w:cstheme="majorHAnsi"/>
        </w:rPr>
        <w:t xml:space="preserve"> </w:t>
      </w:r>
      <w:r w:rsidR="00893BD6" w:rsidRPr="002D45AE">
        <w:rPr>
          <w:rFonts w:asciiTheme="majorHAnsi" w:hAnsiTheme="majorHAnsi" w:cstheme="majorHAnsi"/>
        </w:rPr>
        <w:t xml:space="preserve"> </w:t>
      </w:r>
    </w:p>
    <w:p w14:paraId="2605CEA0" w14:textId="55C66E1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Compression suffers when inserting few rows, so when using column stores perform inserts in BULK with batch</w:t>
      </w:r>
      <w:r w:rsidR="003D0B76" w:rsidRPr="002D45AE">
        <w:rPr>
          <w:rFonts w:asciiTheme="majorHAnsi" w:hAnsiTheme="majorHAnsi" w:cstheme="majorHAnsi"/>
        </w:rPr>
        <w:t xml:space="preserve"> sizes</w:t>
      </w:r>
      <w:r w:rsidRPr="002D45AE">
        <w:rPr>
          <w:rFonts w:asciiTheme="majorHAnsi" w:hAnsiTheme="majorHAnsi" w:cstheme="majorHAnsi"/>
        </w:rPr>
        <w:t xml:space="preserve"> </w:t>
      </w:r>
      <w:r w:rsidR="00320A6B" w:rsidRPr="002D45AE">
        <w:rPr>
          <w:rFonts w:asciiTheme="majorHAnsi" w:hAnsiTheme="majorHAnsi" w:cstheme="majorHAnsi"/>
        </w:rPr>
        <w:t>&gt;=</w:t>
      </w:r>
      <w:r w:rsidR="003D0B76" w:rsidRPr="002D45AE">
        <w:rPr>
          <w:rFonts w:asciiTheme="majorHAnsi" w:hAnsiTheme="majorHAnsi" w:cstheme="majorHAnsi"/>
        </w:rPr>
        <w:t xml:space="preserve"> 100k</w:t>
      </w:r>
      <w:r w:rsidRPr="002D45AE">
        <w:rPr>
          <w:rFonts w:asciiTheme="majorHAnsi" w:hAnsiTheme="majorHAnsi" w:cstheme="majorHAnsi"/>
        </w:rPr>
        <w:t>.</w:t>
      </w:r>
      <w:r w:rsidR="003D0B76" w:rsidRPr="002D45AE">
        <w:rPr>
          <w:rFonts w:asciiTheme="majorHAnsi" w:hAnsiTheme="majorHAnsi" w:cstheme="majorHAnsi"/>
        </w:rPr>
        <w:t xml:space="preserve"> </w:t>
      </w:r>
    </w:p>
    <w:p w14:paraId="47D4A0E6" w14:textId="387A3BE7"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Updates and deletes have a strong negative impact on compression, avoid columnstores in tables with frequent updates.</w:t>
      </w:r>
      <w:r w:rsidR="00320A6B" w:rsidRPr="002D45AE">
        <w:rPr>
          <w:rFonts w:asciiTheme="majorHAnsi" w:hAnsiTheme="majorHAnsi" w:cstheme="majorHAnsi"/>
        </w:rPr>
        <w:t xml:space="preserve"> If you need to modify or delete a large number of rows, consider creating a new table and </w:t>
      </w:r>
      <w:r w:rsidR="00271984" w:rsidRPr="002D45AE">
        <w:rPr>
          <w:rFonts w:asciiTheme="majorHAnsi" w:hAnsiTheme="majorHAnsi" w:cstheme="majorHAnsi"/>
        </w:rPr>
        <w:t>swapping it</w:t>
      </w:r>
      <w:r w:rsidR="00320A6B" w:rsidRPr="002D45AE">
        <w:rPr>
          <w:rFonts w:asciiTheme="majorHAnsi" w:hAnsiTheme="majorHAnsi" w:cstheme="majorHAnsi"/>
        </w:rPr>
        <w:t xml:space="preserve"> with the old.</w:t>
      </w:r>
    </w:p>
    <w:p w14:paraId="53EB8702" w14:textId="4458D4B3" w:rsidR="00002997" w:rsidRPr="002D45AE" w:rsidRDefault="00002997" w:rsidP="00F34300">
      <w:pPr>
        <w:pStyle w:val="NormalWeb"/>
        <w:numPr>
          <w:ilvl w:val="0"/>
          <w:numId w:val="34"/>
        </w:numPr>
        <w:rPr>
          <w:rFonts w:asciiTheme="majorHAnsi" w:hAnsiTheme="majorHAnsi" w:cstheme="majorHAnsi"/>
        </w:rPr>
      </w:pPr>
      <w:r w:rsidRPr="002D45AE">
        <w:rPr>
          <w:rFonts w:asciiTheme="majorHAnsi" w:hAnsiTheme="majorHAnsi" w:cstheme="majorHAnsi"/>
        </w:rPr>
        <w:t xml:space="preserve">When </w:t>
      </w:r>
      <w:r w:rsidR="00F34300">
        <w:rPr>
          <w:rFonts w:asciiTheme="majorHAnsi" w:hAnsiTheme="majorHAnsi" w:cstheme="majorHAnsi"/>
        </w:rPr>
        <w:t>multiple</w:t>
      </w:r>
      <w:r w:rsidRPr="002D45AE">
        <w:rPr>
          <w:rFonts w:asciiTheme="majorHAnsi" w:hAnsiTheme="majorHAnsi" w:cstheme="majorHAnsi"/>
        </w:rPr>
        <w:t xml:space="preserve"> columns from a table are selected </w:t>
      </w:r>
      <w:r w:rsidR="00240321" w:rsidRPr="002D45AE">
        <w:rPr>
          <w:rFonts w:asciiTheme="majorHAnsi" w:hAnsiTheme="majorHAnsi" w:cstheme="majorHAnsi"/>
        </w:rPr>
        <w:t>Synapse</w:t>
      </w:r>
      <w:r w:rsidRPr="002D45AE">
        <w:rPr>
          <w:rFonts w:asciiTheme="majorHAnsi" w:hAnsiTheme="majorHAnsi" w:cstheme="majorHAnsi"/>
        </w:rPr>
        <w:t xml:space="preserve"> </w:t>
      </w:r>
      <w:r w:rsidR="0039642E" w:rsidRPr="002D45AE">
        <w:rPr>
          <w:rFonts w:asciiTheme="majorHAnsi" w:hAnsiTheme="majorHAnsi" w:cstheme="majorHAnsi"/>
        </w:rPr>
        <w:t>must</w:t>
      </w:r>
      <w:r w:rsidRPr="002D45AE">
        <w:rPr>
          <w:rFonts w:asciiTheme="majorHAnsi" w:hAnsiTheme="majorHAnsi" w:cstheme="majorHAnsi"/>
        </w:rPr>
        <w:t xml:space="preserve"> </w:t>
      </w:r>
      <w:r w:rsidR="002F5D70">
        <w:rPr>
          <w:rFonts w:asciiTheme="majorHAnsi" w:hAnsiTheme="majorHAnsi" w:cstheme="majorHAnsi"/>
        </w:rPr>
        <w:t>re</w:t>
      </w:r>
      <w:r w:rsidRPr="002D45AE">
        <w:rPr>
          <w:rFonts w:asciiTheme="majorHAnsi" w:hAnsiTheme="majorHAnsi" w:cstheme="majorHAnsi"/>
        </w:rPr>
        <w:t xml:space="preserve">assemble the rows. </w:t>
      </w:r>
      <w:r w:rsidR="00F34300">
        <w:rPr>
          <w:rFonts w:asciiTheme="majorHAnsi" w:hAnsiTheme="majorHAnsi" w:cstheme="majorHAnsi"/>
        </w:rPr>
        <w:t>The more columns returned the higher the reassembly cost.</w:t>
      </w:r>
    </w:p>
    <w:p w14:paraId="078B0500" w14:textId="4C4A2FBF" w:rsidR="000F0B03" w:rsidRDefault="00CB3783" w:rsidP="003E223C">
      <w:pPr>
        <w:pStyle w:val="NormalWeb"/>
        <w:ind w:left="720"/>
        <w:rPr>
          <w:rFonts w:asciiTheme="majorHAnsi" w:hAnsiTheme="majorHAnsi" w:cstheme="majorHAnsi"/>
        </w:rPr>
      </w:pPr>
      <w:r w:rsidRPr="002D45AE">
        <w:rPr>
          <w:rFonts w:asciiTheme="majorHAnsi" w:hAnsiTheme="majorHAnsi" w:cstheme="majorHAnsi"/>
          <w:b/>
          <w:bCs/>
        </w:rPr>
        <w:t>Note:</w:t>
      </w:r>
      <w:r w:rsidRPr="002D45AE">
        <w:rPr>
          <w:rFonts w:asciiTheme="majorHAnsi" w:hAnsiTheme="majorHAnsi" w:cstheme="majorHAnsi"/>
        </w:rPr>
        <w:t xml:space="preserve"> </w:t>
      </w:r>
      <w:r w:rsidRPr="001453EC">
        <w:rPr>
          <w:rFonts w:asciiTheme="majorHAnsi" w:hAnsiTheme="majorHAnsi" w:cstheme="majorHAnsi"/>
          <w:highlight w:val="yellow"/>
        </w:rPr>
        <w:t xml:space="preserve">Synapse allows combining both column and rowstore indexes on the same table! If a table </w:t>
      </w:r>
      <w:r w:rsidR="002A56DB">
        <w:rPr>
          <w:rFonts w:asciiTheme="majorHAnsi" w:hAnsiTheme="majorHAnsi" w:cstheme="majorHAnsi"/>
          <w:highlight w:val="yellow"/>
        </w:rPr>
        <w:t>has</w:t>
      </w:r>
      <w:r w:rsidRPr="001453EC">
        <w:rPr>
          <w:rFonts w:asciiTheme="majorHAnsi" w:hAnsiTheme="majorHAnsi" w:cstheme="majorHAnsi"/>
          <w:highlight w:val="yellow"/>
        </w:rPr>
        <w:t xml:space="preserve"> various access patterns you may keep rowstore indexes to support seeks and columnstore indexes to support scans. During runtime </w:t>
      </w:r>
      <w:r w:rsidR="00240321" w:rsidRPr="001453EC">
        <w:rPr>
          <w:rFonts w:asciiTheme="majorHAnsi" w:hAnsiTheme="majorHAnsi" w:cstheme="majorHAnsi"/>
          <w:highlight w:val="yellow"/>
        </w:rPr>
        <w:t>Synapse</w:t>
      </w:r>
      <w:r w:rsidRPr="001453EC">
        <w:rPr>
          <w:rFonts w:asciiTheme="majorHAnsi" w:hAnsiTheme="majorHAnsi" w:cstheme="majorHAnsi"/>
          <w:highlight w:val="yellow"/>
        </w:rPr>
        <w:t xml:space="preserve"> will decide which structure to use depending on the query</w:t>
      </w:r>
      <w:r w:rsidR="00A60C0C">
        <w:rPr>
          <w:rFonts w:asciiTheme="majorHAnsi" w:hAnsiTheme="majorHAnsi" w:cstheme="majorHAnsi"/>
          <w:highlight w:val="yellow"/>
        </w:rPr>
        <w:t xml:space="preserve"> and the statistics available</w:t>
      </w:r>
      <w:r w:rsidRPr="001453EC">
        <w:rPr>
          <w:rFonts w:asciiTheme="majorHAnsi" w:hAnsiTheme="majorHAnsi" w:cstheme="majorHAnsi"/>
          <w:highlight w:val="yellow"/>
        </w:rPr>
        <w:t>.</w:t>
      </w:r>
      <w:r w:rsidR="00C87914" w:rsidRPr="001453EC">
        <w:rPr>
          <w:rFonts w:asciiTheme="majorHAnsi" w:hAnsiTheme="majorHAnsi" w:cstheme="majorHAnsi"/>
          <w:highlight w:val="yellow"/>
        </w:rPr>
        <w:t xml:space="preserve"> Beware this will increase the data load times</w:t>
      </w:r>
      <w:r w:rsidR="00535236">
        <w:rPr>
          <w:rFonts w:asciiTheme="majorHAnsi" w:hAnsiTheme="majorHAnsi" w:cstheme="majorHAnsi"/>
          <w:highlight w:val="yellow"/>
        </w:rPr>
        <w:t xml:space="preserve"> and storage</w:t>
      </w:r>
      <w:r w:rsidR="002C0774">
        <w:rPr>
          <w:rFonts w:asciiTheme="majorHAnsi" w:hAnsiTheme="majorHAnsi" w:cstheme="majorHAnsi"/>
          <w:highlight w:val="yellow"/>
        </w:rPr>
        <w:t xml:space="preserve"> cost</w:t>
      </w:r>
      <w:r w:rsidR="00C87914" w:rsidRPr="001453EC">
        <w:rPr>
          <w:rFonts w:asciiTheme="majorHAnsi" w:hAnsiTheme="majorHAnsi" w:cstheme="majorHAnsi"/>
          <w:highlight w:val="yellow"/>
        </w:rPr>
        <w:t>!</w:t>
      </w:r>
    </w:p>
    <w:p w14:paraId="5D9FDD14" w14:textId="2E4AD2F0" w:rsidR="00CB3783" w:rsidRDefault="00280161" w:rsidP="003E223C">
      <w:pPr>
        <w:pStyle w:val="NormalWeb"/>
        <w:ind w:left="720"/>
        <w:rPr>
          <w:rFonts w:asciiTheme="majorHAnsi" w:hAnsiTheme="majorHAnsi" w:cstheme="majorHAnsi"/>
        </w:rPr>
      </w:pPr>
      <w:r>
        <w:rPr>
          <w:rFonts w:asciiTheme="majorHAnsi" w:hAnsiTheme="majorHAnsi" w:cstheme="majorHAnsi"/>
        </w:rPr>
        <w:lastRenderedPageBreak/>
        <w:br/>
      </w:r>
      <w:r w:rsidRPr="00280161">
        <w:rPr>
          <w:rFonts w:asciiTheme="majorHAnsi" w:hAnsiTheme="majorHAnsi" w:cstheme="majorHAnsi"/>
          <w:noProof/>
        </w:rPr>
        <w:drawing>
          <wp:inline distT="0" distB="0" distL="0" distR="0" wp14:anchorId="02A8866E" wp14:editId="2152C14D">
            <wp:extent cx="5943600" cy="3363595"/>
            <wp:effectExtent l="0" t="0" r="0" b="8255"/>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44"/>
                    <a:stretch>
                      <a:fillRect/>
                    </a:stretch>
                  </pic:blipFill>
                  <pic:spPr>
                    <a:xfrm>
                      <a:off x="0" y="0"/>
                      <a:ext cx="5943600" cy="3363595"/>
                    </a:xfrm>
                    <a:prstGeom prst="rect">
                      <a:avLst/>
                    </a:prstGeom>
                  </pic:spPr>
                </pic:pic>
              </a:graphicData>
            </a:graphic>
          </wp:inline>
        </w:drawing>
      </w:r>
    </w:p>
    <w:p w14:paraId="26FA7920" w14:textId="430879F3" w:rsidR="00063D7F" w:rsidRPr="002D45AE" w:rsidRDefault="00063D7F" w:rsidP="003E223C">
      <w:pPr>
        <w:pStyle w:val="NormalWeb"/>
        <w:ind w:left="720"/>
        <w:rPr>
          <w:rFonts w:asciiTheme="majorHAnsi" w:hAnsiTheme="majorHAnsi" w:cstheme="majorHAnsi"/>
        </w:rPr>
      </w:pPr>
      <w:r w:rsidRPr="00063D7F">
        <w:rPr>
          <w:rFonts w:asciiTheme="majorHAnsi" w:hAnsiTheme="majorHAnsi" w:cstheme="majorHAnsi"/>
          <w:noProof/>
        </w:rPr>
        <w:drawing>
          <wp:inline distT="0" distB="0" distL="0" distR="0" wp14:anchorId="373B2FD3" wp14:editId="5883904E">
            <wp:extent cx="5943600" cy="3325495"/>
            <wp:effectExtent l="0" t="0" r="0" b="8255"/>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45"/>
                    <a:stretch>
                      <a:fillRect/>
                    </a:stretch>
                  </pic:blipFill>
                  <pic:spPr>
                    <a:xfrm>
                      <a:off x="0" y="0"/>
                      <a:ext cx="5943600" cy="3325495"/>
                    </a:xfrm>
                    <a:prstGeom prst="rect">
                      <a:avLst/>
                    </a:prstGeom>
                  </pic:spPr>
                </pic:pic>
              </a:graphicData>
            </a:graphic>
          </wp:inline>
        </w:drawing>
      </w:r>
    </w:p>
    <w:p w14:paraId="3313A96C" w14:textId="03CD356C" w:rsidR="00172B57" w:rsidRDefault="00786634" w:rsidP="003E223C">
      <w:pPr>
        <w:pStyle w:val="NormalWeb"/>
        <w:ind w:left="720"/>
      </w:pPr>
      <w:hyperlink r:id="rId46" w:history="1">
        <w:r w:rsidR="00CB3783" w:rsidRPr="002D45AE">
          <w:rPr>
            <w:rStyle w:val="Hyperlink"/>
            <w:rFonts w:asciiTheme="majorHAnsi" w:hAnsiTheme="majorHAnsi" w:cstheme="majorHAnsi"/>
          </w:rPr>
          <w:t>https://docs.microsoft.com/en-us/azure/synapse-analytics/sql-data-warehouse/sql-data-warehouse-tables-index</w:t>
        </w:r>
      </w:hyperlink>
    </w:p>
    <w:p w14:paraId="72871E2A" w14:textId="77777777" w:rsidR="002173CB" w:rsidRPr="002D45AE" w:rsidRDefault="002173CB" w:rsidP="003E223C">
      <w:pPr>
        <w:pStyle w:val="NormalWeb"/>
        <w:ind w:left="720"/>
        <w:rPr>
          <w:rFonts w:asciiTheme="majorHAnsi" w:hAnsiTheme="majorHAnsi" w:cstheme="majorHAnsi"/>
        </w:rPr>
      </w:pPr>
    </w:p>
    <w:p w14:paraId="077454BE" w14:textId="4145158F" w:rsidR="00D559AC" w:rsidRPr="002D45AE" w:rsidRDefault="00D559AC" w:rsidP="00FE15A5">
      <w:pPr>
        <w:pStyle w:val="Heading2"/>
        <w:numPr>
          <w:ilvl w:val="0"/>
          <w:numId w:val="25"/>
        </w:numPr>
        <w:rPr>
          <w:rFonts w:asciiTheme="majorHAnsi" w:hAnsiTheme="majorHAnsi" w:cstheme="majorHAnsi"/>
        </w:rPr>
      </w:pPr>
      <w:bookmarkStart w:id="25" w:name="_Toc107384229"/>
      <w:r w:rsidRPr="002D45AE">
        <w:rPr>
          <w:rFonts w:asciiTheme="majorHAnsi" w:hAnsiTheme="majorHAnsi" w:cstheme="majorHAnsi"/>
        </w:rPr>
        <w:lastRenderedPageBreak/>
        <w:t>The distribution strategy of the target table.</w:t>
      </w:r>
      <w:bookmarkEnd w:id="25"/>
    </w:p>
    <w:p w14:paraId="1258D456" w14:textId="6D69B94C" w:rsidR="00BF3D38" w:rsidRPr="002D45AE" w:rsidRDefault="00BF3D38" w:rsidP="00BF3D38">
      <w:pPr>
        <w:pStyle w:val="NormalWeb"/>
        <w:ind w:left="720"/>
        <w:rPr>
          <w:rFonts w:asciiTheme="majorHAnsi" w:hAnsiTheme="majorHAnsi" w:cstheme="majorHAnsi"/>
        </w:rPr>
      </w:pPr>
      <w:r w:rsidRPr="002D45AE">
        <w:rPr>
          <w:rFonts w:asciiTheme="majorHAnsi" w:hAnsiTheme="majorHAnsi" w:cstheme="majorHAnsi"/>
        </w:rPr>
        <w:t>Please refer to the data distribution section in this document.</w:t>
      </w:r>
    </w:p>
    <w:p w14:paraId="576E59F4" w14:textId="0D8B96FF" w:rsidR="001E06FF" w:rsidRPr="002D45AE" w:rsidRDefault="001E06FF" w:rsidP="00FE15A5">
      <w:pPr>
        <w:pStyle w:val="Heading2"/>
        <w:numPr>
          <w:ilvl w:val="0"/>
          <w:numId w:val="25"/>
        </w:numPr>
        <w:rPr>
          <w:rFonts w:asciiTheme="majorHAnsi" w:hAnsiTheme="majorHAnsi" w:cstheme="majorHAnsi"/>
        </w:rPr>
      </w:pPr>
      <w:bookmarkStart w:id="26" w:name="_Toc107384230"/>
      <w:r w:rsidRPr="002D45AE">
        <w:rPr>
          <w:rFonts w:asciiTheme="majorHAnsi" w:hAnsiTheme="majorHAnsi" w:cstheme="majorHAnsi"/>
        </w:rPr>
        <w:t xml:space="preserve">The </w:t>
      </w:r>
      <w:r w:rsidR="00C462C0" w:rsidRPr="002D45AE">
        <w:rPr>
          <w:rFonts w:asciiTheme="majorHAnsi" w:hAnsiTheme="majorHAnsi" w:cstheme="majorHAnsi"/>
        </w:rPr>
        <w:t>data load method</w:t>
      </w:r>
      <w:r w:rsidR="00F63498" w:rsidRPr="002D45AE">
        <w:rPr>
          <w:rFonts w:asciiTheme="majorHAnsi" w:hAnsiTheme="majorHAnsi" w:cstheme="majorHAnsi"/>
        </w:rPr>
        <w:t>.</w:t>
      </w:r>
      <w:bookmarkEnd w:id="26"/>
    </w:p>
    <w:p w14:paraId="7D8C1A92" w14:textId="482E5B53" w:rsidR="003870D7" w:rsidRPr="002D45AE" w:rsidRDefault="00D9221E"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rPr>
        <w:t>Synapse offers</w:t>
      </w:r>
      <w:r w:rsidR="001E6EC6" w:rsidRPr="002D45AE">
        <w:rPr>
          <w:rFonts w:asciiTheme="majorHAnsi" w:hAnsiTheme="majorHAnsi" w:cstheme="majorHAnsi"/>
          <w:color w:val="171717"/>
        </w:rPr>
        <w:t xml:space="preserve"> many loading options. </w:t>
      </w:r>
      <w:r w:rsidR="006E3DF9" w:rsidRPr="002D45AE">
        <w:rPr>
          <w:rFonts w:asciiTheme="majorHAnsi" w:hAnsiTheme="majorHAnsi" w:cstheme="majorHAnsi"/>
          <w:color w:val="171717"/>
        </w:rPr>
        <w:t>If your table is stored as columnstore</w:t>
      </w:r>
      <w:r w:rsidRPr="002D45AE">
        <w:rPr>
          <w:rFonts w:asciiTheme="majorHAnsi" w:hAnsiTheme="majorHAnsi" w:cstheme="majorHAnsi"/>
          <w:color w:val="171717"/>
        </w:rPr>
        <w:t>,</w:t>
      </w:r>
      <w:r w:rsidR="006E3DF9" w:rsidRPr="002D45AE">
        <w:rPr>
          <w:rFonts w:asciiTheme="majorHAnsi" w:hAnsiTheme="majorHAnsi" w:cstheme="majorHAnsi"/>
          <w:color w:val="171717"/>
        </w:rPr>
        <w:t xml:space="preserve"> </w:t>
      </w:r>
      <w:r w:rsidR="00DF1249" w:rsidRPr="002D45AE">
        <w:rPr>
          <w:rFonts w:asciiTheme="majorHAnsi" w:hAnsiTheme="majorHAnsi" w:cstheme="majorHAnsi"/>
          <w:color w:val="171717"/>
        </w:rPr>
        <w:t>small</w:t>
      </w:r>
      <w:r w:rsidR="00367860" w:rsidRPr="002D45AE">
        <w:rPr>
          <w:rFonts w:asciiTheme="majorHAnsi" w:hAnsiTheme="majorHAnsi" w:cstheme="majorHAnsi"/>
          <w:color w:val="171717"/>
        </w:rPr>
        <w:t xml:space="preserve"> changes do not perform well,</w:t>
      </w:r>
      <w:r w:rsidR="009F70B3" w:rsidRPr="002D45AE">
        <w:rPr>
          <w:rFonts w:asciiTheme="majorHAnsi" w:hAnsiTheme="majorHAnsi" w:cstheme="majorHAnsi"/>
          <w:color w:val="171717"/>
        </w:rPr>
        <w:t xml:space="preserve"> so</w:t>
      </w:r>
      <w:r w:rsidR="00367860" w:rsidRPr="002D45AE">
        <w:rPr>
          <w:rFonts w:asciiTheme="majorHAnsi" w:hAnsiTheme="majorHAnsi" w:cstheme="majorHAnsi"/>
          <w:color w:val="171717"/>
        </w:rPr>
        <w:t xml:space="preserve"> </w:t>
      </w:r>
      <w:r w:rsidR="009F70B3" w:rsidRPr="002D45AE">
        <w:rPr>
          <w:rFonts w:asciiTheme="majorHAnsi" w:hAnsiTheme="majorHAnsi" w:cstheme="majorHAnsi"/>
          <w:color w:val="171717"/>
        </w:rPr>
        <w:t>a</w:t>
      </w:r>
      <w:r w:rsidR="001E6EC6" w:rsidRPr="002D45AE">
        <w:rPr>
          <w:rFonts w:asciiTheme="majorHAnsi" w:hAnsiTheme="majorHAnsi" w:cstheme="majorHAnsi"/>
          <w:color w:val="171717"/>
        </w:rPr>
        <w:t xml:space="preserve">t minimum you should </w:t>
      </w:r>
      <w:r w:rsidR="003F0439" w:rsidRPr="002D45AE">
        <w:rPr>
          <w:rFonts w:asciiTheme="majorHAnsi" w:hAnsiTheme="majorHAnsi" w:cstheme="majorHAnsi"/>
          <w:color w:val="171717"/>
        </w:rPr>
        <w:t xml:space="preserve">load data with BULK INSERT, however </w:t>
      </w:r>
      <w:r w:rsidR="00B767B1" w:rsidRPr="002D45AE">
        <w:rPr>
          <w:rFonts w:asciiTheme="majorHAnsi" w:hAnsiTheme="majorHAnsi" w:cstheme="majorHAnsi"/>
          <w:color w:val="171717"/>
        </w:rPr>
        <w:t>t</w:t>
      </w:r>
      <w:r w:rsidR="008575FA" w:rsidRPr="002D45AE">
        <w:rPr>
          <w:rFonts w:asciiTheme="majorHAnsi" w:hAnsiTheme="majorHAnsi" w:cstheme="majorHAnsi"/>
          <w:color w:val="171717"/>
        </w:rPr>
        <w:t xml:space="preserve">he COPY and POLYBASE methods allow </w:t>
      </w:r>
      <w:r w:rsidR="005D43FC" w:rsidRPr="002D45AE">
        <w:rPr>
          <w:rFonts w:asciiTheme="majorHAnsi" w:hAnsiTheme="majorHAnsi" w:cstheme="majorHAnsi"/>
          <w:color w:val="171717"/>
        </w:rPr>
        <w:t>higher throughput</w:t>
      </w:r>
      <w:r w:rsidR="00C77D18" w:rsidRPr="002D45AE">
        <w:rPr>
          <w:rFonts w:asciiTheme="majorHAnsi" w:hAnsiTheme="majorHAnsi" w:cstheme="majorHAnsi"/>
          <w:color w:val="171717"/>
        </w:rPr>
        <w:t>.</w:t>
      </w:r>
      <w:r w:rsidR="00E3287B" w:rsidRPr="002D45AE">
        <w:rPr>
          <w:rFonts w:asciiTheme="majorHAnsi" w:hAnsiTheme="majorHAnsi" w:cstheme="majorHAnsi"/>
          <w:color w:val="171717"/>
        </w:rPr>
        <w:t xml:space="preserve"> </w:t>
      </w:r>
    </w:p>
    <w:p w14:paraId="423B265B" w14:textId="02E45CE9" w:rsidR="00714D09" w:rsidRPr="002D45AE" w:rsidRDefault="00E3287B"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t>Polybase has the advantage of bypassing the control node and sen</w:t>
      </w:r>
      <w:r w:rsidR="00F97A43" w:rsidRPr="002D45AE">
        <w:rPr>
          <w:rFonts w:asciiTheme="majorHAnsi" w:hAnsiTheme="majorHAnsi" w:cstheme="majorHAnsi"/>
          <w:color w:val="171717"/>
        </w:rPr>
        <w:t>ding data directly to the compute nodes, allowing more parallelism.</w:t>
      </w:r>
    </w:p>
    <w:p w14:paraId="633AF516" w14:textId="67D93BCF" w:rsidR="00A45CDB" w:rsidRDefault="00A45CDB" w:rsidP="00714D09">
      <w:pPr>
        <w:pStyle w:val="NormalWeb"/>
        <w:shd w:val="clear" w:color="auto" w:fill="FFFFFF"/>
        <w:ind w:left="720"/>
        <w:rPr>
          <w:rFonts w:asciiTheme="majorHAnsi" w:hAnsiTheme="majorHAnsi" w:cstheme="majorHAnsi"/>
          <w:color w:val="171717"/>
        </w:rPr>
      </w:pPr>
      <w:r w:rsidRPr="00A45CDB">
        <w:rPr>
          <w:rFonts w:asciiTheme="majorHAnsi" w:hAnsiTheme="majorHAnsi" w:cstheme="majorHAnsi"/>
          <w:noProof/>
          <w:color w:val="171717"/>
        </w:rPr>
        <w:drawing>
          <wp:inline distT="0" distB="0" distL="0" distR="0" wp14:anchorId="13D866D8" wp14:editId="6FEE1C7F">
            <wp:extent cx="4819650" cy="2857805"/>
            <wp:effectExtent l="0" t="0" r="0" b="0"/>
            <wp:docPr id="133" name="Picture 13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imeline&#10;&#10;Description automatically generated with medium confidence"/>
                    <pic:cNvPicPr/>
                  </pic:nvPicPr>
                  <pic:blipFill>
                    <a:blip r:embed="rId47"/>
                    <a:stretch>
                      <a:fillRect/>
                    </a:stretch>
                  </pic:blipFill>
                  <pic:spPr>
                    <a:xfrm>
                      <a:off x="0" y="0"/>
                      <a:ext cx="4826290" cy="2861742"/>
                    </a:xfrm>
                    <a:prstGeom prst="rect">
                      <a:avLst/>
                    </a:prstGeom>
                  </pic:spPr>
                </pic:pic>
              </a:graphicData>
            </a:graphic>
          </wp:inline>
        </w:drawing>
      </w:r>
    </w:p>
    <w:p w14:paraId="4B68F3AA" w14:textId="2FBF916E" w:rsidR="00023494" w:rsidRPr="002D45AE" w:rsidRDefault="00023494"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drawing>
          <wp:inline distT="0" distB="0" distL="0" distR="0" wp14:anchorId="369AC690" wp14:editId="0420F2B6">
            <wp:extent cx="4819650" cy="2383564"/>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8"/>
                    <a:stretch>
                      <a:fillRect/>
                    </a:stretch>
                  </pic:blipFill>
                  <pic:spPr>
                    <a:xfrm>
                      <a:off x="0" y="0"/>
                      <a:ext cx="4838956" cy="2393112"/>
                    </a:xfrm>
                    <a:prstGeom prst="rect">
                      <a:avLst/>
                    </a:prstGeom>
                  </pic:spPr>
                </pic:pic>
              </a:graphicData>
            </a:graphic>
          </wp:inline>
        </w:drawing>
      </w:r>
    </w:p>
    <w:p w14:paraId="32C11404" w14:textId="19816960" w:rsidR="00E02825" w:rsidRDefault="00023494" w:rsidP="00690546">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noProof/>
        </w:rPr>
        <w:lastRenderedPageBreak/>
        <w:drawing>
          <wp:inline distT="0" distB="0" distL="0" distR="0" wp14:anchorId="6F6054A8" wp14:editId="47BBC15E">
            <wp:extent cx="3816350" cy="2085130"/>
            <wp:effectExtent l="0" t="0" r="0"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49"/>
                    <a:stretch>
                      <a:fillRect/>
                    </a:stretch>
                  </pic:blipFill>
                  <pic:spPr>
                    <a:xfrm>
                      <a:off x="0" y="0"/>
                      <a:ext cx="3834038" cy="2094794"/>
                    </a:xfrm>
                    <a:prstGeom prst="rect">
                      <a:avLst/>
                    </a:prstGeom>
                  </pic:spPr>
                </pic:pic>
              </a:graphicData>
            </a:graphic>
          </wp:inline>
        </w:drawing>
      </w:r>
    </w:p>
    <w:p w14:paraId="6A4D95AC" w14:textId="3EFAB366" w:rsidR="006C54F1" w:rsidRPr="002D45AE" w:rsidRDefault="006C54F1" w:rsidP="00714D09">
      <w:pPr>
        <w:pStyle w:val="NormalWeb"/>
        <w:shd w:val="clear" w:color="auto" w:fill="FFFFFF"/>
        <w:ind w:left="720"/>
        <w:rPr>
          <w:rFonts w:asciiTheme="majorHAnsi" w:hAnsiTheme="majorHAnsi" w:cstheme="majorHAnsi"/>
          <w:color w:val="171717"/>
        </w:rPr>
      </w:pPr>
      <w:r w:rsidRPr="002D45AE">
        <w:rPr>
          <w:rFonts w:asciiTheme="majorHAnsi" w:hAnsiTheme="majorHAnsi" w:cstheme="majorHAnsi"/>
          <w:color w:val="171717"/>
        </w:rPr>
        <w:t>There are multiple ways to leverage Polybase:</w:t>
      </w:r>
    </w:p>
    <w:p w14:paraId="68A3C07E" w14:textId="77777777" w:rsidR="00714D09" w:rsidRPr="002D45AE" w:rsidRDefault="00786634"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0" w:history="1">
        <w:r w:rsidR="00714D09" w:rsidRPr="002D45AE">
          <w:rPr>
            <w:rStyle w:val="Hyperlink"/>
            <w:rFonts w:asciiTheme="majorHAnsi" w:hAnsiTheme="majorHAnsi" w:cstheme="majorHAnsi"/>
            <w:sz w:val="24"/>
            <w:szCs w:val="24"/>
          </w:rPr>
          <w:t>PolyBase with T-SQL</w:t>
        </w:r>
      </w:hyperlink>
      <w:r w:rsidR="00714D09" w:rsidRPr="002D45AE">
        <w:rPr>
          <w:rFonts w:asciiTheme="majorHAnsi" w:hAnsiTheme="majorHAnsi" w:cstheme="majorHAnsi"/>
          <w:color w:val="171717"/>
          <w:sz w:val="24"/>
          <w:szCs w:val="24"/>
        </w:rPr>
        <w:t> requires you to define external data objects.</w:t>
      </w:r>
    </w:p>
    <w:p w14:paraId="6D1C7E75" w14:textId="7AA5A469" w:rsidR="00714D09" w:rsidRPr="002D45AE" w:rsidRDefault="00786634"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1" w:history="1">
        <w:r w:rsidR="00714D09" w:rsidRPr="002D45AE">
          <w:rPr>
            <w:rStyle w:val="Hyperlink"/>
            <w:rFonts w:asciiTheme="majorHAnsi" w:hAnsiTheme="majorHAnsi" w:cstheme="majorHAnsi"/>
            <w:sz w:val="24"/>
            <w:szCs w:val="24"/>
          </w:rPr>
          <w:t>PolyBase and COPY statement with Azure Data Factory (ADF)</w:t>
        </w:r>
      </w:hyperlink>
      <w:r w:rsidR="00714D09" w:rsidRPr="002D45AE">
        <w:rPr>
          <w:rFonts w:asciiTheme="majorHAnsi" w:hAnsiTheme="majorHAnsi" w:cstheme="majorHAnsi"/>
          <w:color w:val="171717"/>
          <w:sz w:val="24"/>
          <w:szCs w:val="24"/>
        </w:rPr>
        <w:t> </w:t>
      </w:r>
    </w:p>
    <w:p w14:paraId="792C42CA" w14:textId="53A604AA" w:rsidR="00714D09" w:rsidRPr="002D45AE" w:rsidRDefault="00786634" w:rsidP="002C6F80">
      <w:pPr>
        <w:numPr>
          <w:ilvl w:val="0"/>
          <w:numId w:val="8"/>
        </w:numPr>
        <w:shd w:val="clear" w:color="auto" w:fill="FFFFFF"/>
        <w:spacing w:after="0" w:line="240" w:lineRule="auto"/>
        <w:ind w:left="1290"/>
        <w:rPr>
          <w:rFonts w:asciiTheme="majorHAnsi" w:hAnsiTheme="majorHAnsi" w:cstheme="majorHAnsi"/>
          <w:color w:val="171717"/>
          <w:sz w:val="24"/>
          <w:szCs w:val="24"/>
        </w:rPr>
      </w:pPr>
      <w:hyperlink r:id="rId52" w:history="1">
        <w:r w:rsidR="00714D09" w:rsidRPr="002D45AE">
          <w:rPr>
            <w:rStyle w:val="Hyperlink"/>
            <w:rFonts w:asciiTheme="majorHAnsi" w:hAnsiTheme="majorHAnsi" w:cstheme="majorHAnsi"/>
            <w:sz w:val="24"/>
            <w:szCs w:val="24"/>
          </w:rPr>
          <w:t>PolyBase with SSIS</w:t>
        </w:r>
      </w:hyperlink>
      <w:r w:rsidR="00714D09" w:rsidRPr="002D45AE">
        <w:rPr>
          <w:rFonts w:asciiTheme="majorHAnsi" w:hAnsiTheme="majorHAnsi" w:cstheme="majorHAnsi"/>
          <w:color w:val="171717"/>
          <w:sz w:val="24"/>
          <w:szCs w:val="24"/>
        </w:rPr>
        <w:t> works well when your source is SQL Server. SSIS defines the source to destination table mappings, and orchestrates the load. If you already have SSIS packages, you can modify the packages to work with the new data warehouse destination.</w:t>
      </w:r>
    </w:p>
    <w:p w14:paraId="320B3BFD" w14:textId="77777777" w:rsidR="00714D09" w:rsidRPr="002D45AE" w:rsidRDefault="00786634" w:rsidP="002C6F80">
      <w:pPr>
        <w:numPr>
          <w:ilvl w:val="0"/>
          <w:numId w:val="8"/>
        </w:numPr>
        <w:shd w:val="clear" w:color="auto" w:fill="FFFFFF"/>
        <w:spacing w:after="0" w:line="240" w:lineRule="auto"/>
        <w:ind w:left="1290"/>
        <w:rPr>
          <w:rFonts w:asciiTheme="majorHAnsi" w:hAnsiTheme="majorHAnsi" w:cstheme="majorHAnsi"/>
          <w:color w:val="171717"/>
        </w:rPr>
      </w:pPr>
      <w:hyperlink r:id="rId53" w:history="1">
        <w:r w:rsidR="00714D09" w:rsidRPr="002D45AE">
          <w:rPr>
            <w:rStyle w:val="Hyperlink"/>
            <w:rFonts w:asciiTheme="majorHAnsi" w:hAnsiTheme="majorHAnsi" w:cstheme="majorHAnsi"/>
            <w:sz w:val="24"/>
            <w:szCs w:val="24"/>
          </w:rPr>
          <w:t>PolyBase with Azure Databricks</w:t>
        </w:r>
      </w:hyperlink>
      <w:r w:rsidR="00714D09" w:rsidRPr="002D45AE">
        <w:rPr>
          <w:rStyle w:val="Hyperlink"/>
          <w:rFonts w:asciiTheme="majorHAnsi" w:hAnsiTheme="majorHAnsi" w:cstheme="majorHAnsi"/>
          <w:sz w:val="24"/>
          <w:szCs w:val="24"/>
        </w:rPr>
        <w:t> </w:t>
      </w:r>
      <w:r w:rsidR="00714D09" w:rsidRPr="002D45AE">
        <w:rPr>
          <w:rFonts w:asciiTheme="majorHAnsi" w:hAnsiTheme="majorHAnsi" w:cstheme="majorHAnsi"/>
          <w:color w:val="171717"/>
          <w:sz w:val="24"/>
          <w:szCs w:val="24"/>
        </w:rPr>
        <w:t>transfers data from a table to a Databricks dataframe and/or writes data from a Databricks dataframe to a table using PolyBase.</w:t>
      </w:r>
    </w:p>
    <w:p w14:paraId="3EC3064A" w14:textId="77777777" w:rsidR="003873FA" w:rsidRPr="002D45AE" w:rsidRDefault="003873FA" w:rsidP="003873FA">
      <w:pPr>
        <w:shd w:val="clear" w:color="auto" w:fill="FFFFFF"/>
        <w:spacing w:after="0" w:line="240" w:lineRule="auto"/>
        <w:ind w:left="930"/>
        <w:rPr>
          <w:rFonts w:asciiTheme="majorHAnsi" w:hAnsiTheme="majorHAnsi" w:cstheme="majorHAnsi"/>
          <w:color w:val="171717"/>
          <w:sz w:val="24"/>
          <w:szCs w:val="24"/>
        </w:rPr>
      </w:pPr>
    </w:p>
    <w:p w14:paraId="1C4CF0AE" w14:textId="4124FFF8" w:rsidR="003873FA" w:rsidRPr="002D45AE" w:rsidRDefault="002374EA" w:rsidP="00CE7989">
      <w:pPr>
        <w:shd w:val="clear" w:color="auto" w:fill="FFFFFF"/>
        <w:spacing w:after="0" w:line="240" w:lineRule="auto"/>
        <w:ind w:left="720"/>
        <w:rPr>
          <w:rFonts w:asciiTheme="majorHAnsi" w:hAnsiTheme="majorHAnsi" w:cstheme="majorHAnsi"/>
          <w:color w:val="171717"/>
          <w:sz w:val="24"/>
          <w:szCs w:val="24"/>
        </w:rPr>
      </w:pPr>
      <w:r w:rsidRPr="002D45AE">
        <w:rPr>
          <w:rFonts w:asciiTheme="majorHAnsi" w:hAnsiTheme="majorHAnsi" w:cstheme="majorHAnsi"/>
          <w:color w:val="171717"/>
          <w:sz w:val="24"/>
          <w:szCs w:val="24"/>
        </w:rPr>
        <w:t>Despite</w:t>
      </w:r>
      <w:r w:rsidR="00651ABB" w:rsidRPr="002D45AE">
        <w:rPr>
          <w:rFonts w:asciiTheme="majorHAnsi" w:hAnsiTheme="majorHAnsi" w:cstheme="majorHAnsi"/>
          <w:color w:val="171717"/>
          <w:sz w:val="24"/>
          <w:szCs w:val="24"/>
        </w:rPr>
        <w:t xml:space="preserve"> </w:t>
      </w:r>
      <w:r w:rsidRPr="002D45AE">
        <w:rPr>
          <w:rFonts w:asciiTheme="majorHAnsi" w:hAnsiTheme="majorHAnsi" w:cstheme="majorHAnsi"/>
          <w:color w:val="171717"/>
          <w:sz w:val="24"/>
          <w:szCs w:val="24"/>
        </w:rPr>
        <w:t>PolyBase’ s popularity t</w:t>
      </w:r>
      <w:r w:rsidR="003873FA" w:rsidRPr="002D45AE">
        <w:rPr>
          <w:rFonts w:asciiTheme="majorHAnsi" w:hAnsiTheme="majorHAnsi" w:cstheme="majorHAnsi"/>
          <w:color w:val="171717"/>
          <w:sz w:val="24"/>
          <w:szCs w:val="24"/>
        </w:rPr>
        <w:t>he </w:t>
      </w:r>
      <w:hyperlink r:id="rId54" w:history="1">
        <w:r w:rsidR="003873FA" w:rsidRPr="002D45AE">
          <w:rPr>
            <w:rStyle w:val="Hyperlink"/>
            <w:rFonts w:asciiTheme="majorHAnsi" w:hAnsiTheme="majorHAnsi" w:cstheme="majorHAnsi"/>
            <w:sz w:val="24"/>
            <w:szCs w:val="24"/>
          </w:rPr>
          <w:t>COPY statement</w:t>
        </w:r>
      </w:hyperlink>
      <w:r w:rsidR="003873FA" w:rsidRPr="002D45AE">
        <w:rPr>
          <w:rFonts w:asciiTheme="majorHAnsi" w:hAnsiTheme="majorHAnsi" w:cstheme="majorHAnsi"/>
          <w:color w:val="171717"/>
          <w:sz w:val="24"/>
          <w:szCs w:val="24"/>
        </w:rPr>
        <w:t xml:space="preserve"> is the </w:t>
      </w:r>
      <w:r w:rsidR="00606D7B" w:rsidRPr="002D45AE">
        <w:rPr>
          <w:rFonts w:asciiTheme="majorHAnsi" w:hAnsiTheme="majorHAnsi" w:cstheme="majorHAnsi"/>
          <w:color w:val="171717"/>
          <w:sz w:val="24"/>
          <w:szCs w:val="24"/>
        </w:rPr>
        <w:t>preferred</w:t>
      </w:r>
      <w:r w:rsidR="003873FA" w:rsidRPr="002D45AE">
        <w:rPr>
          <w:rFonts w:asciiTheme="majorHAnsi" w:hAnsiTheme="majorHAnsi" w:cstheme="majorHAnsi"/>
          <w:color w:val="171717"/>
          <w:sz w:val="24"/>
          <w:szCs w:val="24"/>
        </w:rPr>
        <w:t xml:space="preserve"> loading utility as it has additional loading capabilities that PolyBase does not provide.</w:t>
      </w:r>
    </w:p>
    <w:p w14:paraId="7EE830EE" w14:textId="5C184C4B" w:rsidR="008879B7" w:rsidRPr="002D45AE" w:rsidRDefault="0069465D" w:rsidP="00282828">
      <w:pPr>
        <w:pStyle w:val="NormalWeb"/>
        <w:ind w:left="720"/>
        <w:rPr>
          <w:rFonts w:asciiTheme="majorHAnsi" w:hAnsiTheme="majorHAnsi" w:cstheme="majorHAnsi"/>
        </w:rPr>
      </w:pPr>
      <w:r w:rsidRPr="002D45AE">
        <w:rPr>
          <w:rFonts w:asciiTheme="majorHAnsi" w:hAnsiTheme="majorHAnsi" w:cstheme="majorHAnsi"/>
        </w:rPr>
        <w:t xml:space="preserve">Here is an example of </w:t>
      </w:r>
      <w:r w:rsidR="00282828" w:rsidRPr="002D45AE">
        <w:rPr>
          <w:rFonts w:asciiTheme="majorHAnsi" w:hAnsiTheme="majorHAnsi" w:cstheme="majorHAnsi"/>
        </w:rPr>
        <w:t xml:space="preserve">a COPY INTO </w:t>
      </w:r>
      <w:r w:rsidRPr="002D45AE">
        <w:rPr>
          <w:rFonts w:asciiTheme="majorHAnsi" w:hAnsiTheme="majorHAnsi" w:cstheme="majorHAnsi"/>
        </w:rPr>
        <w:t>statement</w:t>
      </w:r>
      <w:r w:rsidR="00282828" w:rsidRPr="002D45AE">
        <w:rPr>
          <w:rFonts w:asciiTheme="majorHAnsi" w:hAnsiTheme="majorHAnsi" w:cstheme="majorHAnsi"/>
        </w:rPr>
        <w:t xml:space="preserve">: </w:t>
      </w:r>
    </w:p>
    <w:p w14:paraId="06AD1FCB" w14:textId="2A3D2D53" w:rsidR="008879B7" w:rsidRPr="002D45AE" w:rsidRDefault="008879B7" w:rsidP="008879B7">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COPY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INTO</w:t>
      </w:r>
      <w:r w:rsidRPr="002D45AE">
        <w:rPr>
          <w:rFonts w:asciiTheme="majorHAnsi" w:hAnsiTheme="majorHAnsi" w:cstheme="majorHAnsi"/>
          <w:color w:val="000000"/>
          <w:sz w:val="19"/>
          <w:szCs w:val="19"/>
        </w:rPr>
        <w:t xml:space="preserve"> </w:t>
      </w:r>
      <w:r w:rsidR="00BD1B18" w:rsidRPr="002D45AE">
        <w:rPr>
          <w:rFonts w:asciiTheme="majorHAnsi" w:hAnsiTheme="majorHAnsi" w:cstheme="majorHAnsi"/>
          <w:color w:val="000000"/>
          <w:sz w:val="19"/>
          <w:szCs w:val="19"/>
        </w:rPr>
        <w:t>dbo.</w:t>
      </w:r>
      <w:r w:rsidRPr="002D45AE">
        <w:rPr>
          <w:rFonts w:asciiTheme="majorHAnsi" w:hAnsiTheme="majorHAnsi" w:cstheme="majorHAnsi"/>
          <w:color w:val="000000"/>
          <w:sz w:val="19"/>
          <w:szCs w:val="19"/>
        </w:rPr>
        <w:t>test_1</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Col_one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'myStringDefault'</w:t>
      </w:r>
      <w:r w:rsidRPr="002D45AE">
        <w:rPr>
          <w:rFonts w:asciiTheme="majorHAnsi" w:hAnsiTheme="majorHAnsi" w:cstheme="majorHAnsi"/>
          <w:color w:val="000000"/>
          <w:sz w:val="19"/>
          <w:szCs w:val="19"/>
        </w:rPr>
        <w:t xml:space="preserve"> 1</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Col_two </w:t>
      </w:r>
      <w:r w:rsidRPr="002D45AE">
        <w:rPr>
          <w:rFonts w:asciiTheme="majorHAnsi" w:hAnsiTheme="majorHAnsi" w:cstheme="majorHAnsi"/>
          <w:color w:val="0000FF"/>
          <w:sz w:val="19"/>
          <w:szCs w:val="19"/>
        </w:rPr>
        <w:t>default</w:t>
      </w:r>
      <w:r w:rsidRPr="002D45AE">
        <w:rPr>
          <w:rFonts w:asciiTheme="majorHAnsi" w:hAnsiTheme="majorHAnsi" w:cstheme="majorHAnsi"/>
          <w:color w:val="000000"/>
          <w:sz w:val="19"/>
          <w:szCs w:val="19"/>
        </w:rPr>
        <w:t xml:space="preserve"> 1 3</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p>
    <w:p w14:paraId="3AA96E96" w14:textId="77777777" w:rsidR="008879B7" w:rsidRPr="002D45AE" w:rsidRDefault="008879B7" w:rsidP="008879B7">
      <w:pPr>
        <w:autoSpaceDE w:val="0"/>
        <w:autoSpaceDN w:val="0"/>
        <w:adjustRightInd w:val="0"/>
        <w:spacing w:after="0" w:line="240" w:lineRule="auto"/>
        <w:ind w:firstLine="720"/>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'https://myaccount.blob.core.windows.net/myblobcontainer/folder1/'</w:t>
      </w:r>
      <w:r w:rsidRPr="002D45AE">
        <w:rPr>
          <w:rFonts w:asciiTheme="majorHAnsi" w:hAnsiTheme="majorHAnsi" w:cstheme="majorHAnsi"/>
          <w:color w:val="000000"/>
          <w:sz w:val="19"/>
          <w:szCs w:val="19"/>
        </w:rPr>
        <w:t xml:space="preserve"> </w:t>
      </w:r>
    </w:p>
    <w:p w14:paraId="43C3AA0A" w14:textId="56EA6EAA" w:rsidR="00D05828" w:rsidRPr="002D45AE" w:rsidRDefault="008879B7" w:rsidP="00D05828">
      <w:pPr>
        <w:autoSpaceDE w:val="0"/>
        <w:autoSpaceDN w:val="0"/>
        <w:adjustRightInd w:val="0"/>
        <w:spacing w:after="0" w:line="240" w:lineRule="auto"/>
        <w:ind w:left="720"/>
        <w:rPr>
          <w:rFonts w:asciiTheme="majorHAnsi" w:hAnsiTheme="majorHAnsi" w:cstheme="majorHAnsi"/>
          <w:b/>
          <w:bCs/>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FILE_TYPE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'CSV'</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CREDENTIAL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IDENTITY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'Storage Account Key'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SECRET</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007C0177" w:rsidRPr="002D45AE">
        <w:rPr>
          <w:rFonts w:asciiTheme="majorHAnsi" w:hAnsiTheme="majorHAnsi" w:cstheme="majorHAnsi"/>
          <w:color w:val="000000"/>
          <w:sz w:val="19"/>
          <w:szCs w:val="19"/>
        </w:rPr>
        <w:br/>
      </w:r>
      <w:r w:rsidRPr="002D45AE">
        <w:rPr>
          <w:rFonts w:asciiTheme="majorHAnsi" w:hAnsiTheme="majorHAnsi" w:cstheme="majorHAnsi"/>
          <w:color w:val="000000"/>
          <w:sz w:val="19"/>
          <w:szCs w:val="19"/>
        </w:rPr>
        <w:t xml:space="preserve">FIELDQUOTE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FIELDTERMINATOR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ROWTERMINATOR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'0x0A'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ENCODING</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'UTF8'</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FIRSTROW</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2 </w:t>
      </w:r>
      <w:r w:rsidRPr="002D45AE">
        <w:rPr>
          <w:rFonts w:asciiTheme="majorHAnsi" w:hAnsiTheme="majorHAnsi" w:cstheme="majorHAnsi"/>
          <w:color w:val="808080"/>
          <w:sz w:val="19"/>
          <w:szCs w:val="19"/>
        </w:rPr>
        <w:t>)</w:t>
      </w:r>
      <w:r w:rsidR="00282828" w:rsidRPr="002D45AE">
        <w:rPr>
          <w:rFonts w:asciiTheme="majorHAnsi" w:hAnsiTheme="majorHAnsi" w:cstheme="majorHAnsi"/>
        </w:rPr>
        <w:br/>
      </w:r>
    </w:p>
    <w:p w14:paraId="13371849" w14:textId="2D9F1291" w:rsidR="0069465D" w:rsidRPr="002D45AE" w:rsidRDefault="00E60799" w:rsidP="00D05828">
      <w:pPr>
        <w:autoSpaceDE w:val="0"/>
        <w:autoSpaceDN w:val="0"/>
        <w:adjustRightInd w:val="0"/>
        <w:spacing w:after="0" w:line="240" w:lineRule="auto"/>
        <w:ind w:left="720"/>
        <w:rPr>
          <w:rFonts w:asciiTheme="majorHAnsi" w:hAnsiTheme="majorHAnsi" w:cstheme="majorHAnsi"/>
        </w:rPr>
      </w:pPr>
      <w:r w:rsidRPr="002D45AE">
        <w:rPr>
          <w:rFonts w:asciiTheme="majorHAnsi" w:hAnsiTheme="majorHAnsi" w:cstheme="majorHAnsi"/>
          <w:b/>
          <w:bCs/>
        </w:rPr>
        <w:t>Attention</w:t>
      </w:r>
      <w:r w:rsidR="0069465D" w:rsidRPr="002D45AE">
        <w:rPr>
          <w:rFonts w:asciiTheme="majorHAnsi" w:hAnsiTheme="majorHAnsi" w:cstheme="majorHAnsi"/>
          <w:sz w:val="24"/>
          <w:szCs w:val="24"/>
        </w:rPr>
        <w:t xml:space="preserve">: </w:t>
      </w:r>
      <w:r w:rsidRPr="002D45AE">
        <w:rPr>
          <w:rFonts w:asciiTheme="majorHAnsi" w:hAnsiTheme="majorHAnsi" w:cstheme="majorHAnsi"/>
        </w:rPr>
        <w:t xml:space="preserve">remember that column store tables </w:t>
      </w:r>
      <w:r w:rsidR="00040B21" w:rsidRPr="002D45AE">
        <w:rPr>
          <w:rFonts w:asciiTheme="majorHAnsi" w:hAnsiTheme="majorHAnsi" w:cstheme="majorHAnsi"/>
        </w:rPr>
        <w:t>have compression issues with small inserts.</w:t>
      </w:r>
      <w:r w:rsidR="00CC5DC1" w:rsidRPr="002D45AE">
        <w:rPr>
          <w:rFonts w:asciiTheme="majorHAnsi" w:hAnsiTheme="majorHAnsi" w:cstheme="majorHAnsi"/>
        </w:rPr>
        <w:t xml:space="preserve"> </w:t>
      </w:r>
      <w:r w:rsidR="00244F27" w:rsidRPr="002D45AE">
        <w:rPr>
          <w:rFonts w:asciiTheme="majorHAnsi" w:hAnsiTheme="majorHAnsi" w:cstheme="majorHAnsi"/>
        </w:rPr>
        <w:t xml:space="preserve">If you have a table with need for frequent small updates consider making it a clustered index (rowstore). </w:t>
      </w:r>
      <w:r w:rsidR="00CC5DC1" w:rsidRPr="002D45AE">
        <w:rPr>
          <w:rFonts w:asciiTheme="majorHAnsi" w:hAnsiTheme="majorHAnsi" w:cstheme="majorHAnsi"/>
        </w:rPr>
        <w:t>For incremental loads</w:t>
      </w:r>
      <w:r w:rsidR="00244F27" w:rsidRPr="002D45AE">
        <w:rPr>
          <w:rFonts w:asciiTheme="majorHAnsi" w:hAnsiTheme="majorHAnsi" w:cstheme="majorHAnsi"/>
        </w:rPr>
        <w:t xml:space="preserve"> into column stores</w:t>
      </w:r>
      <w:r w:rsidR="00040B21" w:rsidRPr="002D45AE">
        <w:rPr>
          <w:rFonts w:asciiTheme="majorHAnsi" w:hAnsiTheme="majorHAnsi" w:cstheme="majorHAnsi"/>
        </w:rPr>
        <w:t xml:space="preserve"> </w:t>
      </w:r>
      <w:r w:rsidR="00DA43D8" w:rsidRPr="002D45AE">
        <w:rPr>
          <w:rFonts w:asciiTheme="majorHAnsi" w:hAnsiTheme="majorHAnsi" w:cstheme="majorHAnsi"/>
        </w:rPr>
        <w:t>let</w:t>
      </w:r>
      <w:r w:rsidR="00040B21" w:rsidRPr="002D45AE">
        <w:rPr>
          <w:rFonts w:asciiTheme="majorHAnsi" w:hAnsiTheme="majorHAnsi" w:cstheme="majorHAnsi"/>
        </w:rPr>
        <w:t xml:space="preserve"> the </w:t>
      </w:r>
      <w:r w:rsidR="00CC5DC1" w:rsidRPr="002D45AE">
        <w:rPr>
          <w:rFonts w:asciiTheme="majorHAnsi" w:hAnsiTheme="majorHAnsi" w:cstheme="majorHAnsi"/>
        </w:rPr>
        <w:t xml:space="preserve">data </w:t>
      </w:r>
      <w:r w:rsidR="00040B21" w:rsidRPr="002D45AE">
        <w:rPr>
          <w:rFonts w:asciiTheme="majorHAnsi" w:hAnsiTheme="majorHAnsi" w:cstheme="majorHAnsi"/>
        </w:rPr>
        <w:t xml:space="preserve">source accumulate </w:t>
      </w:r>
      <w:r w:rsidR="00244F27" w:rsidRPr="002D45AE">
        <w:rPr>
          <w:rFonts w:asciiTheme="majorHAnsi" w:hAnsiTheme="majorHAnsi" w:cstheme="majorHAnsi"/>
        </w:rPr>
        <w:t xml:space="preserve">at least 100k </w:t>
      </w:r>
      <w:r w:rsidR="0073296A" w:rsidRPr="002D45AE">
        <w:rPr>
          <w:rFonts w:asciiTheme="majorHAnsi" w:hAnsiTheme="majorHAnsi" w:cstheme="majorHAnsi"/>
        </w:rPr>
        <w:t>rows</w:t>
      </w:r>
      <w:r w:rsidR="00040B21" w:rsidRPr="002D45AE">
        <w:rPr>
          <w:rFonts w:asciiTheme="majorHAnsi" w:hAnsiTheme="majorHAnsi" w:cstheme="majorHAnsi"/>
        </w:rPr>
        <w:t xml:space="preserve"> before </w:t>
      </w:r>
      <w:r w:rsidR="00CC5DC1" w:rsidRPr="002D45AE">
        <w:rPr>
          <w:rFonts w:asciiTheme="majorHAnsi" w:hAnsiTheme="majorHAnsi" w:cstheme="majorHAnsi"/>
        </w:rPr>
        <w:t>copying</w:t>
      </w:r>
      <w:r w:rsidR="00244F27" w:rsidRPr="002D45AE">
        <w:rPr>
          <w:rFonts w:asciiTheme="majorHAnsi" w:hAnsiTheme="majorHAnsi" w:cstheme="majorHAnsi"/>
        </w:rPr>
        <w:t xml:space="preserve">. </w:t>
      </w:r>
      <w:r w:rsidR="00C409D1" w:rsidRPr="002D45AE">
        <w:rPr>
          <w:rFonts w:asciiTheme="majorHAnsi" w:hAnsiTheme="majorHAnsi" w:cstheme="majorHAnsi"/>
        </w:rPr>
        <w:t>When</w:t>
      </w:r>
      <w:r w:rsidR="00244F27" w:rsidRPr="002D45AE">
        <w:rPr>
          <w:rFonts w:asciiTheme="majorHAnsi" w:hAnsiTheme="majorHAnsi" w:cstheme="majorHAnsi"/>
        </w:rPr>
        <w:t xml:space="preserve"> using BULK INSERT or BULK COPY </w:t>
      </w:r>
      <w:r w:rsidR="0043061C" w:rsidRPr="002D45AE">
        <w:rPr>
          <w:rFonts w:asciiTheme="majorHAnsi" w:hAnsiTheme="majorHAnsi" w:cstheme="majorHAnsi"/>
        </w:rPr>
        <w:t>change the</w:t>
      </w:r>
      <w:r w:rsidR="00244F27" w:rsidRPr="002D45AE">
        <w:rPr>
          <w:rFonts w:asciiTheme="majorHAnsi" w:hAnsiTheme="majorHAnsi" w:cstheme="majorHAnsi"/>
        </w:rPr>
        <w:t xml:space="preserve"> batch_size to between 100k and 1 million.</w:t>
      </w:r>
    </w:p>
    <w:p w14:paraId="59BC58DD"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E36E50E" w14:textId="449D185C" w:rsidR="00797C96" w:rsidRPr="002D45AE" w:rsidRDefault="00797C96" w:rsidP="00797C96">
      <w:pPr>
        <w:pStyle w:val="Heading2"/>
        <w:numPr>
          <w:ilvl w:val="0"/>
          <w:numId w:val="25"/>
        </w:numPr>
        <w:rPr>
          <w:rFonts w:asciiTheme="majorHAnsi" w:hAnsiTheme="majorHAnsi" w:cstheme="majorHAnsi"/>
        </w:rPr>
      </w:pPr>
      <w:bookmarkStart w:id="27" w:name="_Toc107384231"/>
      <w:r w:rsidRPr="002D45AE">
        <w:rPr>
          <w:rFonts w:asciiTheme="majorHAnsi" w:hAnsiTheme="majorHAnsi" w:cstheme="majorHAnsi"/>
        </w:rPr>
        <w:lastRenderedPageBreak/>
        <w:t>Whether the operation is minimally or fully logged.</w:t>
      </w:r>
      <w:bookmarkEnd w:id="27"/>
    </w:p>
    <w:p w14:paraId="778180CB" w14:textId="14221832" w:rsidR="00797C96" w:rsidRPr="002D45AE" w:rsidRDefault="004554C7" w:rsidP="004554C7">
      <w:pPr>
        <w:pStyle w:val="NormalWeb"/>
        <w:ind w:left="720"/>
        <w:rPr>
          <w:rFonts w:asciiTheme="majorHAnsi" w:hAnsiTheme="majorHAnsi" w:cstheme="majorHAnsi"/>
        </w:rPr>
      </w:pPr>
      <w:r w:rsidRPr="002D45AE">
        <w:rPr>
          <w:rFonts w:asciiTheme="majorHAnsi" w:hAnsiTheme="majorHAnsi" w:cstheme="majorHAnsi"/>
        </w:rPr>
        <w:t>Synapse dedicated pool</w:t>
      </w:r>
      <w:r w:rsidR="00A24FB2" w:rsidRPr="002D45AE">
        <w:rPr>
          <w:rFonts w:asciiTheme="majorHAnsi" w:hAnsiTheme="majorHAnsi" w:cstheme="majorHAnsi"/>
        </w:rPr>
        <w:t>s</w:t>
      </w:r>
      <w:r w:rsidRPr="002D45AE">
        <w:rPr>
          <w:rFonts w:asciiTheme="majorHAnsi" w:hAnsiTheme="majorHAnsi" w:cstheme="majorHAnsi"/>
        </w:rPr>
        <w:t xml:space="preserve"> </w:t>
      </w:r>
      <w:r w:rsidR="00A24FB2" w:rsidRPr="002D45AE">
        <w:rPr>
          <w:rFonts w:asciiTheme="majorHAnsi" w:hAnsiTheme="majorHAnsi" w:cstheme="majorHAnsi"/>
        </w:rPr>
        <w:t>are</w:t>
      </w:r>
      <w:r w:rsidRPr="002D45AE">
        <w:rPr>
          <w:rFonts w:asciiTheme="majorHAnsi" w:hAnsiTheme="majorHAnsi" w:cstheme="majorHAnsi"/>
        </w:rPr>
        <w:t xml:space="preserve"> ACID compliant. In the event an error happens partially completed operations must be rolled back. When an operation is fully logged every r</w:t>
      </w:r>
      <w:r w:rsidR="00A24FB2" w:rsidRPr="002D45AE">
        <w:rPr>
          <w:rFonts w:asciiTheme="majorHAnsi" w:hAnsiTheme="majorHAnsi" w:cstheme="majorHAnsi"/>
        </w:rPr>
        <w:t xml:space="preserve">ecord </w:t>
      </w:r>
      <w:r w:rsidR="00976F48" w:rsidRPr="002D45AE">
        <w:rPr>
          <w:rFonts w:asciiTheme="majorHAnsi" w:hAnsiTheme="majorHAnsi" w:cstheme="majorHAnsi"/>
        </w:rPr>
        <w:t>inserted/modified</w:t>
      </w:r>
      <w:r w:rsidRPr="002D45AE">
        <w:rPr>
          <w:rFonts w:asciiTheme="majorHAnsi" w:hAnsiTheme="majorHAnsi" w:cstheme="majorHAnsi"/>
        </w:rPr>
        <w:t xml:space="preserve"> is stored in the transaction logs </w:t>
      </w:r>
      <w:r w:rsidR="00976F48" w:rsidRPr="002D45AE">
        <w:rPr>
          <w:rFonts w:asciiTheme="majorHAnsi" w:hAnsiTheme="majorHAnsi" w:cstheme="majorHAnsi"/>
        </w:rPr>
        <w:t xml:space="preserve">of </w:t>
      </w:r>
      <w:r w:rsidR="006679BA" w:rsidRPr="002D45AE">
        <w:rPr>
          <w:rFonts w:asciiTheme="majorHAnsi" w:hAnsiTheme="majorHAnsi" w:cstheme="majorHAnsi"/>
        </w:rPr>
        <w:t xml:space="preserve">each distribution. When an operation is minimally logged only the allocations of </w:t>
      </w:r>
      <w:r w:rsidR="00976F48" w:rsidRPr="002D45AE">
        <w:rPr>
          <w:rFonts w:asciiTheme="majorHAnsi" w:hAnsiTheme="majorHAnsi" w:cstheme="majorHAnsi"/>
        </w:rPr>
        <w:t xml:space="preserve">new </w:t>
      </w:r>
      <w:r w:rsidR="006679BA" w:rsidRPr="002D45AE">
        <w:rPr>
          <w:rFonts w:asciiTheme="majorHAnsi" w:hAnsiTheme="majorHAnsi" w:cstheme="majorHAnsi"/>
        </w:rPr>
        <w:t xml:space="preserve">extents </w:t>
      </w:r>
      <w:r w:rsidR="00D666BE" w:rsidRPr="002D45AE">
        <w:rPr>
          <w:rFonts w:asciiTheme="majorHAnsi" w:hAnsiTheme="majorHAnsi" w:cstheme="majorHAnsi"/>
        </w:rPr>
        <w:t xml:space="preserve">are </w:t>
      </w:r>
      <w:r w:rsidR="006540ED" w:rsidRPr="002D45AE">
        <w:rPr>
          <w:rFonts w:asciiTheme="majorHAnsi" w:hAnsiTheme="majorHAnsi" w:cstheme="majorHAnsi"/>
        </w:rPr>
        <w:t>stored in the transaction log, making them much faster.</w:t>
      </w:r>
      <w:r w:rsidR="00976F48" w:rsidRPr="002D45AE">
        <w:rPr>
          <w:rFonts w:asciiTheme="majorHAnsi" w:hAnsiTheme="majorHAnsi" w:cstheme="majorHAnsi"/>
        </w:rPr>
        <w:t xml:space="preserve"> </w:t>
      </w:r>
      <w:r w:rsidR="00436CD7" w:rsidRPr="002D45AE">
        <w:rPr>
          <w:rFonts w:asciiTheme="majorHAnsi" w:hAnsiTheme="majorHAnsi" w:cstheme="majorHAnsi"/>
        </w:rPr>
        <w:t>Whenever possible use minimally logged constructs.</w:t>
      </w:r>
    </w:p>
    <w:p w14:paraId="7B06E9B6" w14:textId="78426D19" w:rsidR="00F84F47" w:rsidRPr="002D45AE" w:rsidRDefault="00F84F47" w:rsidP="004554C7">
      <w:pPr>
        <w:pStyle w:val="NormalWeb"/>
        <w:ind w:left="720"/>
        <w:rPr>
          <w:rFonts w:asciiTheme="majorHAnsi" w:hAnsiTheme="majorHAnsi" w:cstheme="majorHAnsi"/>
        </w:rPr>
      </w:pPr>
      <w:r w:rsidRPr="002D45AE">
        <w:rPr>
          <w:rFonts w:asciiTheme="majorHAnsi" w:hAnsiTheme="majorHAnsi" w:cstheme="majorHAnsi"/>
        </w:rPr>
        <w:t xml:space="preserve">For </w:t>
      </w:r>
      <w:r w:rsidR="008B748D" w:rsidRPr="002D45AE">
        <w:rPr>
          <w:rFonts w:asciiTheme="majorHAnsi" w:hAnsiTheme="majorHAnsi" w:cstheme="majorHAnsi"/>
        </w:rPr>
        <w:t>example,</w:t>
      </w:r>
      <w:r w:rsidRPr="002D45AE">
        <w:rPr>
          <w:rFonts w:asciiTheme="majorHAnsi" w:hAnsiTheme="majorHAnsi" w:cstheme="majorHAnsi"/>
        </w:rPr>
        <w:t xml:space="preserve"> </w:t>
      </w:r>
      <w:r w:rsidR="00C01CC2" w:rsidRPr="002D45AE">
        <w:rPr>
          <w:rFonts w:asciiTheme="majorHAnsi" w:hAnsiTheme="majorHAnsi" w:cstheme="majorHAnsi"/>
        </w:rPr>
        <w:t>this command is</w:t>
      </w:r>
      <w:r w:rsidR="00004360" w:rsidRPr="002D45AE">
        <w:rPr>
          <w:rFonts w:asciiTheme="majorHAnsi" w:hAnsiTheme="majorHAnsi" w:cstheme="majorHAnsi"/>
        </w:rPr>
        <w:t xml:space="preserve"> likely</w:t>
      </w:r>
      <w:r w:rsidR="00C01CC2" w:rsidRPr="002D45AE">
        <w:rPr>
          <w:rFonts w:asciiTheme="majorHAnsi" w:hAnsiTheme="majorHAnsi" w:cstheme="majorHAnsi"/>
        </w:rPr>
        <w:t xml:space="preserve"> minimally logged:</w:t>
      </w:r>
    </w:p>
    <w:p w14:paraId="183922A3" w14:textId="15B72869" w:rsidR="008B748D" w:rsidRPr="002D45AE" w:rsidRDefault="00D401C0" w:rsidP="00D401C0">
      <w:pPr>
        <w:pStyle w:val="NormalWeb"/>
        <w:ind w:left="1440"/>
        <w:rPr>
          <w:rFonts w:asciiTheme="majorHAnsi" w:hAnsiTheme="majorHAnsi" w:cstheme="majorHAnsi"/>
        </w:rPr>
      </w:pPr>
      <w:r w:rsidRPr="002D45AE">
        <w:rPr>
          <w:rFonts w:asciiTheme="majorHAnsi" w:hAnsiTheme="majorHAnsi" w:cstheme="majorHAnsi"/>
        </w:rPr>
        <w:t>C</w:t>
      </w:r>
      <w:r w:rsidR="00C01CC2" w:rsidRPr="002D45AE">
        <w:rPr>
          <w:rFonts w:asciiTheme="majorHAnsi" w:hAnsiTheme="majorHAnsi" w:cstheme="majorHAnsi"/>
        </w:rPr>
        <w:t>reate table My</w:t>
      </w:r>
      <w:r w:rsidR="008B748D" w:rsidRPr="002D45AE">
        <w:rPr>
          <w:rFonts w:asciiTheme="majorHAnsi" w:hAnsiTheme="majorHAnsi" w:cstheme="majorHAnsi"/>
        </w:rPr>
        <w:t>Internal</w:t>
      </w:r>
      <w:r w:rsidR="00C01CC2" w:rsidRPr="002D45AE">
        <w:rPr>
          <w:rFonts w:asciiTheme="majorHAnsi" w:hAnsiTheme="majorHAnsi" w:cstheme="majorHAnsi"/>
        </w:rPr>
        <w:t>Table</w:t>
      </w:r>
      <w:r w:rsidR="008B748D" w:rsidRPr="002D45AE">
        <w:rPr>
          <w:rFonts w:asciiTheme="majorHAnsi" w:hAnsiTheme="majorHAnsi" w:cstheme="majorHAnsi"/>
        </w:rPr>
        <w:t xml:space="preserve"> as</w:t>
      </w:r>
      <w:r w:rsidRPr="002D45AE">
        <w:rPr>
          <w:rFonts w:asciiTheme="majorHAnsi" w:hAnsiTheme="majorHAnsi" w:cstheme="majorHAnsi"/>
        </w:rPr>
        <w:br/>
      </w:r>
      <w:r w:rsidR="008B748D" w:rsidRPr="002D45AE">
        <w:rPr>
          <w:rFonts w:asciiTheme="majorHAnsi" w:hAnsiTheme="majorHAnsi" w:cstheme="majorHAnsi"/>
        </w:rPr>
        <w:t>Select * from My</w:t>
      </w:r>
      <w:r w:rsidRPr="002D45AE">
        <w:rPr>
          <w:rFonts w:asciiTheme="majorHAnsi" w:hAnsiTheme="majorHAnsi" w:cstheme="majorHAnsi"/>
        </w:rPr>
        <w:t>ExternalTable</w:t>
      </w:r>
    </w:p>
    <w:p w14:paraId="79B45C4E" w14:textId="77777777" w:rsidR="00242701" w:rsidRPr="002D45AE" w:rsidRDefault="00242701" w:rsidP="00242701">
      <w:pPr>
        <w:pStyle w:val="NormalWeb"/>
        <w:ind w:left="720"/>
        <w:rPr>
          <w:rFonts w:asciiTheme="majorHAnsi" w:hAnsiTheme="majorHAnsi" w:cstheme="majorHAnsi"/>
        </w:rPr>
      </w:pPr>
      <w:r w:rsidRPr="002D45AE">
        <w:rPr>
          <w:rFonts w:asciiTheme="majorHAnsi" w:hAnsiTheme="majorHAnsi" w:cstheme="majorHAnsi"/>
        </w:rPr>
        <w:t>While this command is likely fully logged:</w:t>
      </w:r>
    </w:p>
    <w:p w14:paraId="4D75F571" w14:textId="0260ED12" w:rsidR="00242701" w:rsidRPr="002D45AE" w:rsidRDefault="00242701" w:rsidP="00242701">
      <w:pPr>
        <w:pStyle w:val="NormalWeb"/>
        <w:ind w:left="1440"/>
        <w:rPr>
          <w:rFonts w:asciiTheme="majorHAnsi" w:hAnsiTheme="majorHAnsi" w:cstheme="majorHAnsi"/>
        </w:rPr>
      </w:pPr>
      <w:r w:rsidRPr="002D45AE">
        <w:rPr>
          <w:rFonts w:asciiTheme="majorHAnsi" w:hAnsiTheme="majorHAnsi" w:cstheme="majorHAnsi"/>
        </w:rPr>
        <w:t xml:space="preserve">Insert into MyInternalTable </w:t>
      </w:r>
      <w:r w:rsidRPr="002D45AE">
        <w:rPr>
          <w:rFonts w:asciiTheme="majorHAnsi" w:hAnsiTheme="majorHAnsi" w:cstheme="majorHAnsi"/>
        </w:rPr>
        <w:br/>
        <w:t>Select * from MyExternalTable</w:t>
      </w:r>
    </w:p>
    <w:p w14:paraId="0ED9840E" w14:textId="3944386A" w:rsidR="004554C7" w:rsidRPr="002D45AE" w:rsidRDefault="00004360" w:rsidP="00075A92">
      <w:pPr>
        <w:ind w:left="720"/>
        <w:rPr>
          <w:rFonts w:asciiTheme="majorHAnsi" w:hAnsiTheme="majorHAnsi" w:cstheme="majorHAnsi"/>
          <w:sz w:val="20"/>
          <w:szCs w:val="20"/>
        </w:rPr>
      </w:pPr>
      <w:r w:rsidRPr="002D45AE">
        <w:rPr>
          <w:rFonts w:asciiTheme="majorHAnsi" w:hAnsiTheme="majorHAnsi" w:cstheme="majorHAnsi"/>
          <w:b/>
          <w:bCs/>
          <w:sz w:val="24"/>
          <w:szCs w:val="24"/>
        </w:rPr>
        <w:t>For more details please refer to:</w:t>
      </w:r>
      <w:r w:rsidRPr="002D45AE">
        <w:rPr>
          <w:rFonts w:asciiTheme="majorHAnsi" w:hAnsiTheme="majorHAnsi" w:cstheme="majorHAnsi"/>
          <w:b/>
          <w:bCs/>
          <w:sz w:val="24"/>
          <w:szCs w:val="24"/>
        </w:rPr>
        <w:br/>
      </w:r>
      <w:hyperlink r:id="rId55" w:history="1">
        <w:r w:rsidRPr="002D45AE">
          <w:rPr>
            <w:rStyle w:val="Hyperlink"/>
            <w:rFonts w:asciiTheme="majorHAnsi" w:hAnsiTheme="majorHAnsi" w:cstheme="majorHAnsi"/>
          </w:rPr>
          <w:t>https://docs.microsoft.com/en-us/azure/synapse-analytics/sql-data-warehouse/sql-data-warehouse-develop-best-practices-transactions</w:t>
        </w:r>
      </w:hyperlink>
    </w:p>
    <w:p w14:paraId="0E3F4367" w14:textId="653AC4BA" w:rsidR="00C462C0" w:rsidRPr="002D45AE" w:rsidRDefault="00C462C0" w:rsidP="00FE15A5">
      <w:pPr>
        <w:pStyle w:val="Heading2"/>
        <w:numPr>
          <w:ilvl w:val="0"/>
          <w:numId w:val="25"/>
        </w:numPr>
        <w:rPr>
          <w:rFonts w:asciiTheme="majorHAnsi" w:hAnsiTheme="majorHAnsi" w:cstheme="majorHAnsi"/>
        </w:rPr>
      </w:pPr>
      <w:bookmarkStart w:id="28" w:name="_Toc107384232"/>
      <w:r w:rsidRPr="002D45AE">
        <w:rPr>
          <w:rFonts w:asciiTheme="majorHAnsi" w:hAnsiTheme="majorHAnsi" w:cstheme="majorHAnsi"/>
        </w:rPr>
        <w:t xml:space="preserve">Processing capacity of the </w:t>
      </w:r>
      <w:r w:rsidR="00061AB4" w:rsidRPr="002D45AE">
        <w:rPr>
          <w:rFonts w:asciiTheme="majorHAnsi" w:hAnsiTheme="majorHAnsi" w:cstheme="majorHAnsi"/>
        </w:rPr>
        <w:t>pool</w:t>
      </w:r>
      <w:r w:rsidR="00F63498" w:rsidRPr="002D45AE">
        <w:rPr>
          <w:rFonts w:asciiTheme="majorHAnsi" w:hAnsiTheme="majorHAnsi" w:cstheme="majorHAnsi"/>
        </w:rPr>
        <w:t>.</w:t>
      </w:r>
      <w:bookmarkEnd w:id="28"/>
    </w:p>
    <w:p w14:paraId="6C07F2A5" w14:textId="7C080EF0" w:rsidR="001539A0" w:rsidRPr="002D45AE" w:rsidRDefault="00683F68" w:rsidP="00BB344F">
      <w:pPr>
        <w:pStyle w:val="NormalWeb"/>
        <w:ind w:left="720"/>
        <w:rPr>
          <w:rFonts w:asciiTheme="majorHAnsi" w:hAnsiTheme="majorHAnsi" w:cstheme="majorHAnsi"/>
        </w:rPr>
      </w:pPr>
      <w:r w:rsidRPr="002D45AE">
        <w:rPr>
          <w:rFonts w:asciiTheme="majorHAnsi" w:hAnsiTheme="majorHAnsi" w:cstheme="majorHAnsi"/>
        </w:rPr>
        <w:t>L</w:t>
      </w:r>
      <w:r w:rsidR="00443E88" w:rsidRPr="002D45AE">
        <w:rPr>
          <w:rFonts w:asciiTheme="majorHAnsi" w:hAnsiTheme="majorHAnsi" w:cstheme="majorHAnsi"/>
        </w:rPr>
        <w:t xml:space="preserve">arge </w:t>
      </w:r>
      <w:r w:rsidRPr="002D45AE">
        <w:rPr>
          <w:rFonts w:asciiTheme="majorHAnsi" w:hAnsiTheme="majorHAnsi" w:cstheme="majorHAnsi"/>
        </w:rPr>
        <w:t xml:space="preserve">imports may get throttled by hardware resources. </w:t>
      </w:r>
      <w:r w:rsidR="000C46EA" w:rsidRPr="002D45AE">
        <w:rPr>
          <w:rFonts w:asciiTheme="majorHAnsi" w:hAnsiTheme="majorHAnsi" w:cstheme="majorHAnsi"/>
        </w:rPr>
        <w:t>As your jobs execute monitor resource utilization in the azure portal</w:t>
      </w:r>
      <w:r w:rsidR="00024A97" w:rsidRPr="002D45AE">
        <w:rPr>
          <w:rFonts w:asciiTheme="majorHAnsi" w:hAnsiTheme="majorHAnsi" w:cstheme="majorHAnsi"/>
        </w:rPr>
        <w:t xml:space="preserve">. If capacity limits are getting </w:t>
      </w:r>
      <w:r w:rsidR="00C409D1" w:rsidRPr="002D45AE">
        <w:rPr>
          <w:rFonts w:asciiTheme="majorHAnsi" w:hAnsiTheme="majorHAnsi" w:cstheme="majorHAnsi"/>
        </w:rPr>
        <w:t>reached,</w:t>
      </w:r>
      <w:r w:rsidR="00024A97" w:rsidRPr="002D45AE">
        <w:rPr>
          <w:rFonts w:asciiTheme="majorHAnsi" w:hAnsiTheme="majorHAnsi" w:cstheme="majorHAnsi"/>
        </w:rPr>
        <w:t xml:space="preserve"> consider scaling your cluster up during</w:t>
      </w:r>
      <w:r w:rsidR="00964DD1" w:rsidRPr="002D45AE">
        <w:rPr>
          <w:rFonts w:asciiTheme="majorHAnsi" w:hAnsiTheme="majorHAnsi" w:cstheme="majorHAnsi"/>
        </w:rPr>
        <w:t xml:space="preserve"> heavy</w:t>
      </w:r>
      <w:r w:rsidR="00024A97" w:rsidRPr="002D45AE">
        <w:rPr>
          <w:rFonts w:asciiTheme="majorHAnsi" w:hAnsiTheme="majorHAnsi" w:cstheme="majorHAnsi"/>
        </w:rPr>
        <w:t xml:space="preserve"> load.</w:t>
      </w:r>
      <w:r w:rsidR="00BB344F" w:rsidRPr="002D45AE">
        <w:rPr>
          <w:rFonts w:asciiTheme="majorHAnsi" w:hAnsiTheme="majorHAnsi" w:cstheme="majorHAnsi"/>
        </w:rPr>
        <w:br/>
      </w:r>
      <w:r w:rsidR="00BB344F" w:rsidRPr="002D45AE">
        <w:rPr>
          <w:rFonts w:asciiTheme="majorHAnsi" w:hAnsiTheme="majorHAnsi" w:cstheme="majorHAnsi"/>
        </w:rPr>
        <w:br/>
      </w:r>
      <w:hyperlink r:id="rId56" w:history="1">
        <w:r w:rsidR="00BB344F" w:rsidRPr="002D45AE">
          <w:rPr>
            <w:rStyle w:val="Hyperlink"/>
            <w:rFonts w:asciiTheme="majorHAnsi" w:hAnsiTheme="majorHAnsi" w:cstheme="majorHAnsi"/>
          </w:rPr>
          <w:t>https://docs.microsoft.com/en-us/azure/synapse-analytics/sql-data-warehouse/sql-data-warehouse-manage-compute-overview</w:t>
        </w:r>
      </w:hyperlink>
    </w:p>
    <w:p w14:paraId="251DA462" w14:textId="693EFEC8" w:rsidR="001539A0" w:rsidRPr="002D45AE" w:rsidRDefault="001539A0" w:rsidP="00FE15A5">
      <w:pPr>
        <w:pStyle w:val="Heading2"/>
        <w:numPr>
          <w:ilvl w:val="0"/>
          <w:numId w:val="25"/>
        </w:numPr>
        <w:rPr>
          <w:rFonts w:asciiTheme="majorHAnsi" w:hAnsiTheme="majorHAnsi" w:cstheme="majorHAnsi"/>
        </w:rPr>
      </w:pPr>
      <w:bookmarkStart w:id="29" w:name="_Toc107384233"/>
      <w:r w:rsidRPr="002D45AE">
        <w:rPr>
          <w:rFonts w:asciiTheme="majorHAnsi" w:hAnsiTheme="majorHAnsi" w:cstheme="majorHAnsi"/>
        </w:rPr>
        <w:t>Processing capacity of account doing the load.</w:t>
      </w:r>
      <w:bookmarkEnd w:id="29"/>
    </w:p>
    <w:p w14:paraId="64A6144E" w14:textId="6BF6C1CC" w:rsidR="00136ADB" w:rsidRPr="002F40A6" w:rsidRDefault="00AD1C7C" w:rsidP="002F40A6">
      <w:pPr>
        <w:pStyle w:val="ListParagraph"/>
        <w:rPr>
          <w:rFonts w:asciiTheme="majorHAnsi" w:hAnsiTheme="majorHAnsi" w:cstheme="majorHAnsi"/>
        </w:rPr>
      </w:pPr>
      <w:r w:rsidRPr="002D45AE">
        <w:rPr>
          <w:rFonts w:asciiTheme="majorHAnsi" w:hAnsiTheme="majorHAnsi" w:cstheme="majorHAnsi"/>
        </w:rPr>
        <w:t xml:space="preserve">SMP database </w:t>
      </w:r>
      <w:r w:rsidR="005F14BB" w:rsidRPr="002D45AE">
        <w:rPr>
          <w:rFonts w:asciiTheme="majorHAnsi" w:hAnsiTheme="majorHAnsi" w:cstheme="majorHAnsi"/>
        </w:rPr>
        <w:t>engines</w:t>
      </w:r>
      <w:r w:rsidRPr="002D45AE">
        <w:rPr>
          <w:rFonts w:asciiTheme="majorHAnsi" w:hAnsiTheme="majorHAnsi" w:cstheme="majorHAnsi"/>
        </w:rPr>
        <w:t xml:space="preserve"> are designed to handle hundreds if not thousands of concurrent </w:t>
      </w:r>
      <w:r w:rsidR="00CE7BE7" w:rsidRPr="002D45AE">
        <w:rPr>
          <w:rFonts w:asciiTheme="majorHAnsi" w:hAnsiTheme="majorHAnsi" w:cstheme="majorHAnsi"/>
        </w:rPr>
        <w:t xml:space="preserve">small </w:t>
      </w:r>
      <w:r w:rsidRPr="002D45AE">
        <w:rPr>
          <w:rFonts w:asciiTheme="majorHAnsi" w:hAnsiTheme="majorHAnsi" w:cstheme="majorHAnsi"/>
        </w:rPr>
        <w:t xml:space="preserve">queries. </w:t>
      </w:r>
      <w:r w:rsidR="00CE7BE7" w:rsidRPr="002D45AE">
        <w:rPr>
          <w:rFonts w:asciiTheme="majorHAnsi" w:hAnsiTheme="majorHAnsi" w:cstheme="majorHAnsi"/>
        </w:rPr>
        <w:t xml:space="preserve">During the optimization process the database engine estimates how much memory a query will require and </w:t>
      </w:r>
      <w:r w:rsidR="00AD172A" w:rsidRPr="002D45AE">
        <w:rPr>
          <w:rFonts w:asciiTheme="majorHAnsi" w:hAnsiTheme="majorHAnsi" w:cstheme="majorHAnsi"/>
        </w:rPr>
        <w:t>gets it from the</w:t>
      </w:r>
      <w:r w:rsidR="005F14BB" w:rsidRPr="002D45AE">
        <w:rPr>
          <w:rFonts w:asciiTheme="majorHAnsi" w:hAnsiTheme="majorHAnsi" w:cstheme="majorHAnsi"/>
        </w:rPr>
        <w:t xml:space="preserve"> operating system (or from the db engine OS). </w:t>
      </w:r>
      <w:r w:rsidR="005F14BB" w:rsidRPr="005D5B63">
        <w:rPr>
          <w:rFonts w:asciiTheme="majorHAnsi" w:hAnsiTheme="majorHAnsi" w:cstheme="majorHAnsi"/>
        </w:rPr>
        <w:t xml:space="preserve">Conversely MPP engines are designed to handle a </w:t>
      </w:r>
      <w:r w:rsidR="00ED53C3" w:rsidRPr="005D5B63">
        <w:rPr>
          <w:rFonts w:asciiTheme="majorHAnsi" w:hAnsiTheme="majorHAnsi" w:cstheme="majorHAnsi"/>
        </w:rPr>
        <w:t xml:space="preserve">low number of large queries. The engines lack an accurate way to estimate </w:t>
      </w:r>
      <w:r w:rsidR="00C1444B" w:rsidRPr="005D5B63">
        <w:rPr>
          <w:rFonts w:asciiTheme="majorHAnsi" w:hAnsiTheme="majorHAnsi" w:cstheme="majorHAnsi"/>
        </w:rPr>
        <w:t>memory requirements, so limits are predefined by resource classes</w:t>
      </w:r>
      <w:r w:rsidR="00136ADB" w:rsidRPr="005D5B63">
        <w:rPr>
          <w:rFonts w:asciiTheme="majorHAnsi" w:hAnsiTheme="majorHAnsi" w:cstheme="majorHAnsi"/>
        </w:rPr>
        <w:t>.</w:t>
      </w:r>
      <w:r w:rsidR="002F40A6">
        <w:rPr>
          <w:rFonts w:asciiTheme="majorHAnsi" w:hAnsiTheme="majorHAnsi" w:cstheme="majorHAnsi"/>
        </w:rPr>
        <w:t xml:space="preserve"> </w:t>
      </w:r>
      <w:r w:rsidR="00136ADB" w:rsidRPr="002F40A6">
        <w:rPr>
          <w:rFonts w:asciiTheme="majorHAnsi" w:hAnsiTheme="majorHAnsi" w:cstheme="majorHAnsi"/>
        </w:rPr>
        <w:t xml:space="preserve">Queries are run by database users, and users belong to resources classes. The amount of memory available for a process will depend on the largest resource class </w:t>
      </w:r>
      <w:r w:rsidR="000E180E" w:rsidRPr="002F40A6">
        <w:rPr>
          <w:rFonts w:asciiTheme="majorHAnsi" w:hAnsiTheme="majorHAnsi" w:cstheme="majorHAnsi"/>
        </w:rPr>
        <w:t>the user running the query belongs to.</w:t>
      </w:r>
    </w:p>
    <w:p w14:paraId="3874CF15" w14:textId="77777777" w:rsidR="000E180E" w:rsidRPr="002D45AE" w:rsidRDefault="000E180E" w:rsidP="00C462C0">
      <w:pPr>
        <w:pStyle w:val="ListParagraph"/>
        <w:rPr>
          <w:rFonts w:asciiTheme="majorHAnsi" w:hAnsiTheme="majorHAnsi" w:cstheme="majorHAnsi"/>
        </w:rPr>
      </w:pPr>
    </w:p>
    <w:p w14:paraId="0C1E55CE" w14:textId="15997575" w:rsidR="00357105" w:rsidRPr="002D45AE" w:rsidRDefault="000E180E" w:rsidP="00C462C0">
      <w:pPr>
        <w:pStyle w:val="ListParagraph"/>
        <w:rPr>
          <w:rFonts w:asciiTheme="majorHAnsi" w:hAnsiTheme="majorHAnsi" w:cstheme="majorHAnsi"/>
        </w:rPr>
      </w:pPr>
      <w:r w:rsidRPr="002D45AE">
        <w:rPr>
          <w:rFonts w:asciiTheme="majorHAnsi" w:hAnsiTheme="majorHAnsi" w:cstheme="majorHAnsi"/>
        </w:rPr>
        <w:lastRenderedPageBreak/>
        <w:t>Resource classes</w:t>
      </w:r>
      <w:r w:rsidR="00AF26F2" w:rsidRPr="002D45AE">
        <w:rPr>
          <w:rFonts w:asciiTheme="majorHAnsi" w:hAnsiTheme="majorHAnsi" w:cstheme="majorHAnsi"/>
        </w:rPr>
        <w:t xml:space="preserve"> may be dynamic or static. Dynamic resource classes </w:t>
      </w:r>
      <w:r w:rsidR="00FA5E7E" w:rsidRPr="002D45AE">
        <w:rPr>
          <w:rFonts w:asciiTheme="majorHAnsi" w:hAnsiTheme="majorHAnsi" w:cstheme="majorHAnsi"/>
        </w:rPr>
        <w:t>scale the limits according to the cluster size (DWUs).</w:t>
      </w:r>
      <w:r w:rsidR="00D663EB" w:rsidRPr="002D45AE">
        <w:rPr>
          <w:rFonts w:asciiTheme="majorHAnsi" w:hAnsiTheme="majorHAnsi" w:cstheme="majorHAnsi"/>
        </w:rPr>
        <w:t xml:space="preserve"> As the cluster grow</w:t>
      </w:r>
      <w:r w:rsidR="007D6DA7" w:rsidRPr="002D45AE">
        <w:rPr>
          <w:rFonts w:asciiTheme="majorHAnsi" w:hAnsiTheme="majorHAnsi" w:cstheme="majorHAnsi"/>
        </w:rPr>
        <w:t>s</w:t>
      </w:r>
      <w:r w:rsidR="0042662A" w:rsidRPr="002D45AE">
        <w:rPr>
          <w:rFonts w:asciiTheme="majorHAnsi" w:hAnsiTheme="majorHAnsi" w:cstheme="majorHAnsi"/>
        </w:rPr>
        <w:t>/</w:t>
      </w:r>
      <w:r w:rsidR="00D663EB" w:rsidRPr="002D45AE">
        <w:rPr>
          <w:rFonts w:asciiTheme="majorHAnsi" w:hAnsiTheme="majorHAnsi" w:cstheme="majorHAnsi"/>
        </w:rPr>
        <w:t>shrink</w:t>
      </w:r>
      <w:r w:rsidR="007D6DA7" w:rsidRPr="002D45AE">
        <w:rPr>
          <w:rFonts w:asciiTheme="majorHAnsi" w:hAnsiTheme="majorHAnsi" w:cstheme="majorHAnsi"/>
        </w:rPr>
        <w:t>s</w:t>
      </w:r>
      <w:r w:rsidR="00D663EB" w:rsidRPr="002D45AE">
        <w:rPr>
          <w:rFonts w:asciiTheme="majorHAnsi" w:hAnsiTheme="majorHAnsi" w:cstheme="majorHAnsi"/>
        </w:rPr>
        <w:t xml:space="preserve"> </w:t>
      </w:r>
      <w:r w:rsidRPr="002D45AE">
        <w:rPr>
          <w:rFonts w:asciiTheme="majorHAnsi" w:hAnsiTheme="majorHAnsi" w:cstheme="majorHAnsi"/>
        </w:rPr>
        <w:t>S</w:t>
      </w:r>
      <w:r w:rsidR="0042662A" w:rsidRPr="002D45AE">
        <w:rPr>
          <w:rFonts w:asciiTheme="majorHAnsi" w:hAnsiTheme="majorHAnsi" w:cstheme="majorHAnsi"/>
        </w:rPr>
        <w:t xml:space="preserve">ynapse </w:t>
      </w:r>
      <w:r w:rsidR="007D6DA7" w:rsidRPr="002D45AE">
        <w:rPr>
          <w:rFonts w:asciiTheme="majorHAnsi" w:hAnsiTheme="majorHAnsi" w:cstheme="majorHAnsi"/>
        </w:rPr>
        <w:t>adjusts the</w:t>
      </w:r>
      <w:r w:rsidR="0042662A" w:rsidRPr="002D45AE">
        <w:rPr>
          <w:rFonts w:asciiTheme="majorHAnsi" w:hAnsiTheme="majorHAnsi" w:cstheme="majorHAnsi"/>
        </w:rPr>
        <w:t xml:space="preserve"> memory</w:t>
      </w:r>
      <w:r w:rsidR="007D6DA7" w:rsidRPr="002D45AE">
        <w:rPr>
          <w:rFonts w:asciiTheme="majorHAnsi" w:hAnsiTheme="majorHAnsi" w:cstheme="majorHAnsi"/>
        </w:rPr>
        <w:t xml:space="preserve"> limits</w:t>
      </w:r>
      <w:r w:rsidRPr="002D45AE">
        <w:rPr>
          <w:rFonts w:asciiTheme="majorHAnsi" w:hAnsiTheme="majorHAnsi" w:cstheme="majorHAnsi"/>
        </w:rPr>
        <w:t>.</w:t>
      </w:r>
      <w:r w:rsidR="006E6829" w:rsidRPr="002D45AE">
        <w:rPr>
          <w:rFonts w:asciiTheme="majorHAnsi" w:hAnsiTheme="majorHAnsi" w:cstheme="majorHAnsi"/>
        </w:rPr>
        <w:t xml:space="preserve"> Dynamic resource classes sizes vary from smallrc to xlargerc. </w:t>
      </w:r>
      <w:r w:rsidR="004C5DCE" w:rsidRPr="002D45AE">
        <w:rPr>
          <w:rFonts w:asciiTheme="majorHAnsi" w:hAnsiTheme="majorHAnsi" w:cstheme="majorHAnsi"/>
        </w:rPr>
        <w:t xml:space="preserve">Static resource classes on the other hand always </w:t>
      </w:r>
      <w:r w:rsidR="00BB60D2" w:rsidRPr="002D45AE">
        <w:rPr>
          <w:rFonts w:asciiTheme="majorHAnsi" w:hAnsiTheme="majorHAnsi" w:cstheme="majorHAnsi"/>
        </w:rPr>
        <w:t>allow the same amount of memory regardless of cluster size.</w:t>
      </w:r>
      <w:r w:rsidR="00041D59" w:rsidRPr="002D45AE">
        <w:rPr>
          <w:rFonts w:asciiTheme="majorHAnsi" w:hAnsiTheme="majorHAnsi" w:cstheme="majorHAnsi"/>
        </w:rPr>
        <w:t xml:space="preserve"> </w:t>
      </w:r>
      <w:r w:rsidR="00C1638F" w:rsidRPr="002D45AE">
        <w:rPr>
          <w:rFonts w:asciiTheme="majorHAnsi" w:hAnsiTheme="majorHAnsi" w:cstheme="majorHAnsi"/>
        </w:rPr>
        <w:t>Static resource class</w:t>
      </w:r>
      <w:r w:rsidR="00FA508A" w:rsidRPr="002D45AE">
        <w:rPr>
          <w:rFonts w:asciiTheme="majorHAnsi" w:hAnsiTheme="majorHAnsi" w:cstheme="majorHAnsi"/>
        </w:rPr>
        <w:t xml:space="preserve"> sizes</w:t>
      </w:r>
      <w:r w:rsidR="00C1638F" w:rsidRPr="002D45AE">
        <w:rPr>
          <w:rFonts w:asciiTheme="majorHAnsi" w:hAnsiTheme="majorHAnsi" w:cstheme="majorHAnsi"/>
        </w:rPr>
        <w:t xml:space="preserve"> vary from </w:t>
      </w:r>
      <w:r w:rsidR="006E6829" w:rsidRPr="002D45AE">
        <w:rPr>
          <w:rFonts w:asciiTheme="majorHAnsi" w:hAnsiTheme="majorHAnsi" w:cstheme="majorHAnsi"/>
        </w:rPr>
        <w:t>staticrc10 to staticrc80.</w:t>
      </w:r>
    </w:p>
    <w:p w14:paraId="47E5164F" w14:textId="3A95AA1F" w:rsidR="00357105" w:rsidRPr="002D45AE" w:rsidRDefault="00357105" w:rsidP="00C462C0">
      <w:pPr>
        <w:pStyle w:val="ListParagraph"/>
        <w:rPr>
          <w:rFonts w:asciiTheme="majorHAnsi" w:hAnsiTheme="majorHAnsi" w:cstheme="majorHAnsi"/>
        </w:rPr>
      </w:pPr>
    </w:p>
    <w:p w14:paraId="00822014" w14:textId="1E691BB2" w:rsidR="009B0391" w:rsidRDefault="00E15855" w:rsidP="00C462C0">
      <w:pPr>
        <w:pStyle w:val="ListParagraph"/>
        <w:rPr>
          <w:rFonts w:asciiTheme="majorHAnsi" w:hAnsiTheme="majorHAnsi" w:cstheme="majorHAnsi"/>
        </w:rPr>
      </w:pPr>
      <w:r>
        <w:rPr>
          <w:rFonts w:asciiTheme="majorHAnsi" w:hAnsiTheme="majorHAnsi" w:cstheme="majorHAnsi"/>
        </w:rPr>
        <w:t xml:space="preserve">Synapse can </w:t>
      </w:r>
      <w:r w:rsidR="00CD3A22">
        <w:rPr>
          <w:rFonts w:asciiTheme="majorHAnsi" w:hAnsiTheme="majorHAnsi" w:cstheme="majorHAnsi"/>
        </w:rPr>
        <w:t>handle 1024 open sessions, but t</w:t>
      </w:r>
      <w:r w:rsidR="00371CCC" w:rsidRPr="002D45AE">
        <w:rPr>
          <w:rFonts w:asciiTheme="majorHAnsi" w:hAnsiTheme="majorHAnsi" w:cstheme="majorHAnsi"/>
        </w:rPr>
        <w:t xml:space="preserve">he </w:t>
      </w:r>
      <w:r w:rsidR="00C814BB" w:rsidRPr="002D45AE">
        <w:rPr>
          <w:rFonts w:asciiTheme="majorHAnsi" w:hAnsiTheme="majorHAnsi" w:cstheme="majorHAnsi"/>
        </w:rPr>
        <w:t xml:space="preserve">number of queries Synapse can run in parallel (at the same time) is limited by the number of concurrency slots. </w:t>
      </w:r>
      <w:r w:rsidR="00C57300" w:rsidRPr="002D45AE">
        <w:rPr>
          <w:rFonts w:asciiTheme="majorHAnsi" w:hAnsiTheme="majorHAnsi" w:cstheme="majorHAnsi"/>
        </w:rPr>
        <w:t xml:space="preserve">With a 100 DWUs Synapse has 4 concurrency slots, and with </w:t>
      </w:r>
      <w:r w:rsidR="00122160" w:rsidRPr="002D45AE">
        <w:rPr>
          <w:rFonts w:asciiTheme="majorHAnsi" w:hAnsiTheme="majorHAnsi" w:cstheme="majorHAnsi"/>
        </w:rPr>
        <w:t>6</w:t>
      </w:r>
      <w:r w:rsidR="00C57300" w:rsidRPr="002D45AE">
        <w:rPr>
          <w:rFonts w:asciiTheme="majorHAnsi" w:hAnsiTheme="majorHAnsi" w:cstheme="majorHAnsi"/>
        </w:rPr>
        <w:t xml:space="preserve">,000 DWUs </w:t>
      </w:r>
      <w:r w:rsidR="002C30F6" w:rsidRPr="002D45AE">
        <w:rPr>
          <w:rFonts w:asciiTheme="majorHAnsi" w:hAnsiTheme="majorHAnsi" w:cstheme="majorHAnsi"/>
        </w:rPr>
        <w:t>Synapse allows 128 concurrency slots</w:t>
      </w:r>
      <w:r w:rsidR="00226AC4" w:rsidRPr="002D45AE">
        <w:rPr>
          <w:rFonts w:asciiTheme="majorHAnsi" w:hAnsiTheme="majorHAnsi" w:cstheme="majorHAnsi"/>
        </w:rPr>
        <w:t>, which is the maximum. Even if you scale up your cluster to 30,000 DWUs you still get 128 slots</w:t>
      </w:r>
      <w:r w:rsidR="00DB1CAF">
        <w:rPr>
          <w:rFonts w:asciiTheme="majorHAnsi" w:hAnsiTheme="majorHAnsi" w:cstheme="majorHAnsi"/>
        </w:rPr>
        <w:t>, but each slot will have more memory and CPUs</w:t>
      </w:r>
      <w:r w:rsidR="00226AC4" w:rsidRPr="002D45AE">
        <w:rPr>
          <w:rFonts w:asciiTheme="majorHAnsi" w:hAnsiTheme="majorHAnsi" w:cstheme="majorHAnsi"/>
        </w:rPr>
        <w:t>.</w:t>
      </w:r>
      <w:r w:rsidR="000A76F6" w:rsidRPr="002D45AE">
        <w:rPr>
          <w:rFonts w:asciiTheme="majorHAnsi" w:hAnsiTheme="majorHAnsi" w:cstheme="majorHAnsi"/>
        </w:rPr>
        <w:t xml:space="preserve"> </w:t>
      </w:r>
      <w:r w:rsidR="009B0391">
        <w:rPr>
          <w:rFonts w:asciiTheme="majorHAnsi" w:hAnsiTheme="majorHAnsi" w:cstheme="majorHAnsi"/>
        </w:rPr>
        <w:t xml:space="preserve">These numbers may seem low compared to SMP engines, but are actually high compared to </w:t>
      </w:r>
      <w:r w:rsidR="00093463">
        <w:rPr>
          <w:rFonts w:asciiTheme="majorHAnsi" w:hAnsiTheme="majorHAnsi" w:cstheme="majorHAnsi"/>
        </w:rPr>
        <w:t>Spark</w:t>
      </w:r>
      <w:r w:rsidR="00687F0E">
        <w:rPr>
          <w:rFonts w:asciiTheme="majorHAnsi" w:hAnsiTheme="majorHAnsi" w:cstheme="majorHAnsi"/>
        </w:rPr>
        <w:t xml:space="preserve"> engines</w:t>
      </w:r>
      <w:r w:rsidR="008E6B91">
        <w:rPr>
          <w:rFonts w:asciiTheme="majorHAnsi" w:hAnsiTheme="majorHAnsi" w:cstheme="majorHAnsi"/>
        </w:rPr>
        <w:t xml:space="preserve"> with similar compute capacity</w:t>
      </w:r>
      <w:r w:rsidR="00687F0E">
        <w:rPr>
          <w:rFonts w:asciiTheme="majorHAnsi" w:hAnsiTheme="majorHAnsi" w:cstheme="majorHAnsi"/>
        </w:rPr>
        <w:t xml:space="preserve">. </w:t>
      </w:r>
      <w:r w:rsidR="002A1F3F">
        <w:rPr>
          <w:rFonts w:asciiTheme="majorHAnsi" w:hAnsiTheme="majorHAnsi" w:cstheme="majorHAnsi"/>
        </w:rPr>
        <w:br/>
      </w:r>
    </w:p>
    <w:p w14:paraId="7A00BF61" w14:textId="326F5B3B"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Finally, the number of concurrency slots a query takes depends on the resource class the user belongs to. The bigger the class the more slots a query consumes and the fewer the number of simultaneous queries synapse can handle. A cluster with 1000 DWUs can handle 32 queries (in parallel) from users in the small resource class, but only 4 if the users belong to the large resource class. </w:t>
      </w:r>
    </w:p>
    <w:p w14:paraId="09BAE9BF" w14:textId="2337C4C2" w:rsidR="002A1F3F" w:rsidRPr="002D45AE" w:rsidRDefault="006C6FD2" w:rsidP="002A1F3F">
      <w:pPr>
        <w:pStyle w:val="ListParagraph"/>
        <w:rPr>
          <w:rFonts w:asciiTheme="majorHAnsi" w:hAnsiTheme="majorHAnsi" w:cstheme="majorHAnsi"/>
        </w:rPr>
      </w:pPr>
      <w:r w:rsidRPr="005F4EF4">
        <w:rPr>
          <w:rFonts w:asciiTheme="majorHAnsi" w:hAnsiTheme="majorHAnsi" w:cstheme="majorHAnsi"/>
          <w:noProof/>
        </w:rPr>
        <w:drawing>
          <wp:inline distT="0" distB="0" distL="0" distR="0" wp14:anchorId="2D84003F" wp14:editId="6EA44631">
            <wp:extent cx="4995081" cy="2779848"/>
            <wp:effectExtent l="0" t="0" r="0" b="1905"/>
            <wp:docPr id="137" name="Picture 1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hart, histogram&#10;&#10;Description automatically generated"/>
                    <pic:cNvPicPr/>
                  </pic:nvPicPr>
                  <pic:blipFill>
                    <a:blip r:embed="rId57"/>
                    <a:stretch>
                      <a:fillRect/>
                    </a:stretch>
                  </pic:blipFill>
                  <pic:spPr>
                    <a:xfrm>
                      <a:off x="0" y="0"/>
                      <a:ext cx="5029303" cy="2798893"/>
                    </a:xfrm>
                    <a:prstGeom prst="rect">
                      <a:avLst/>
                    </a:prstGeom>
                  </pic:spPr>
                </pic:pic>
              </a:graphicData>
            </a:graphic>
          </wp:inline>
        </w:drawing>
      </w:r>
    </w:p>
    <w:p w14:paraId="62A60174" w14:textId="7FA4EE1B"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By knowing the ETL pattern one can estimate how much data will be loaded and how much memory will be needed and assign an adequate static resource class for the data load user. Beware that running large inserts with low memory </w:t>
      </w:r>
      <w:r w:rsidR="00490460">
        <w:rPr>
          <w:rFonts w:asciiTheme="majorHAnsi" w:hAnsiTheme="majorHAnsi" w:cstheme="majorHAnsi"/>
        </w:rPr>
        <w:t>yield</w:t>
      </w:r>
      <w:r w:rsidRPr="002D45AE">
        <w:rPr>
          <w:rFonts w:asciiTheme="majorHAnsi" w:hAnsiTheme="majorHAnsi" w:cstheme="majorHAnsi"/>
        </w:rPr>
        <w:t xml:space="preserve"> to poor compression quality and poor read performance until the compression issues are mitigated. </w:t>
      </w:r>
    </w:p>
    <w:p w14:paraId="15929A68" w14:textId="77777777" w:rsidR="002A1F3F" w:rsidRPr="002D45AE" w:rsidRDefault="002A1F3F" w:rsidP="002A1F3F">
      <w:pPr>
        <w:pStyle w:val="ListParagraph"/>
        <w:rPr>
          <w:rFonts w:asciiTheme="majorHAnsi" w:hAnsiTheme="majorHAnsi" w:cstheme="majorHAnsi"/>
        </w:rPr>
      </w:pPr>
    </w:p>
    <w:p w14:paraId="343A4466" w14:textId="77777777" w:rsidR="002A1F3F" w:rsidRPr="002D45AE" w:rsidRDefault="002A1F3F" w:rsidP="002A1F3F">
      <w:pPr>
        <w:pStyle w:val="ListParagraph"/>
        <w:rPr>
          <w:rFonts w:asciiTheme="majorHAnsi" w:hAnsiTheme="majorHAnsi" w:cstheme="majorHAnsi"/>
        </w:rPr>
      </w:pPr>
      <w:r w:rsidRPr="002D45AE">
        <w:rPr>
          <w:rFonts w:asciiTheme="majorHAnsi" w:hAnsiTheme="majorHAnsi" w:cstheme="majorHAnsi"/>
        </w:rPr>
        <w:t xml:space="preserve">Here is an example on how to create a user in the staticrc20 resource class, which is well suited for small to medium loads. </w:t>
      </w:r>
    </w:p>
    <w:p w14:paraId="3A5ED4DF"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master</w:t>
      </w:r>
    </w:p>
    <w:p w14:paraId="6319445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WITH</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PASSWORD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'a123STRONGpassword!'</w:t>
      </w:r>
      <w:r w:rsidRPr="002D45AE">
        <w:rPr>
          <w:rFonts w:asciiTheme="majorHAnsi" w:hAnsiTheme="majorHAnsi" w:cstheme="majorHAnsi"/>
          <w:color w:val="808080"/>
          <w:sz w:val="19"/>
          <w:szCs w:val="19"/>
        </w:rPr>
        <w:t>;</w:t>
      </w:r>
    </w:p>
    <w:p w14:paraId="5B602CA0"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8000"/>
          <w:sz w:val="19"/>
          <w:szCs w:val="19"/>
        </w:rPr>
        <w:t>-- Connect to the database</w:t>
      </w:r>
    </w:p>
    <w:p w14:paraId="139CE09A"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LoaderRC20 </w:t>
      </w:r>
      <w:r w:rsidRPr="002D45AE">
        <w:rPr>
          <w:rFonts w:asciiTheme="majorHAnsi" w:hAnsiTheme="majorHAnsi" w:cstheme="majorHAnsi"/>
          <w:color w:val="0000FF"/>
          <w:sz w:val="19"/>
          <w:szCs w:val="19"/>
        </w:rPr>
        <w:t>FOR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04612BB2"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lastRenderedPageBreak/>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CONTROL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[cmspool]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LoaderRC20</w:t>
      </w:r>
      <w:r w:rsidRPr="002D45AE">
        <w:rPr>
          <w:rFonts w:asciiTheme="majorHAnsi" w:hAnsiTheme="majorHAnsi" w:cstheme="majorHAnsi"/>
          <w:color w:val="808080"/>
          <w:sz w:val="19"/>
          <w:szCs w:val="19"/>
        </w:rPr>
        <w:t>;</w:t>
      </w:r>
    </w:p>
    <w:p w14:paraId="1ED60489" w14:textId="77777777" w:rsidR="002A1F3F" w:rsidRPr="002D45AE" w:rsidRDefault="002A1F3F" w:rsidP="002A1F3F">
      <w:pPr>
        <w:autoSpaceDE w:val="0"/>
        <w:autoSpaceDN w:val="0"/>
        <w:adjustRightInd w:val="0"/>
        <w:spacing w:after="0" w:line="240" w:lineRule="auto"/>
        <w:ind w:left="720"/>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'staticrc20'</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'LoaderRC20'</w:t>
      </w:r>
      <w:r w:rsidRPr="002D45AE">
        <w:rPr>
          <w:rFonts w:asciiTheme="majorHAnsi" w:hAnsiTheme="majorHAnsi" w:cstheme="majorHAnsi"/>
          <w:color w:val="808080"/>
          <w:sz w:val="19"/>
          <w:szCs w:val="19"/>
        </w:rPr>
        <w:t>;</w:t>
      </w:r>
    </w:p>
    <w:p w14:paraId="03B3B56D" w14:textId="11A58815" w:rsidR="000A76F6" w:rsidRPr="002D45AE" w:rsidRDefault="002A1F3F" w:rsidP="00C462C0">
      <w:pPr>
        <w:pStyle w:val="ListParagraph"/>
        <w:rPr>
          <w:rFonts w:asciiTheme="majorHAnsi" w:hAnsiTheme="majorHAnsi" w:cstheme="majorHAnsi"/>
        </w:rPr>
      </w:pPr>
      <w:r>
        <w:rPr>
          <w:rFonts w:asciiTheme="majorHAnsi" w:hAnsiTheme="majorHAnsi" w:cstheme="majorHAnsi"/>
        </w:rPr>
        <w:br/>
      </w:r>
      <w:r w:rsidRPr="002A1F3F">
        <w:rPr>
          <w:rFonts w:asciiTheme="majorHAnsi" w:hAnsiTheme="majorHAnsi" w:cstheme="majorHAnsi"/>
          <w:noProof/>
        </w:rPr>
        <w:drawing>
          <wp:inline distT="0" distB="0" distL="0" distR="0" wp14:anchorId="16624288" wp14:editId="77C60C65">
            <wp:extent cx="4285397" cy="1943536"/>
            <wp:effectExtent l="0" t="0" r="1270" b="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58"/>
                    <a:stretch>
                      <a:fillRect/>
                    </a:stretch>
                  </pic:blipFill>
                  <pic:spPr>
                    <a:xfrm>
                      <a:off x="0" y="0"/>
                      <a:ext cx="4366308" cy="1980231"/>
                    </a:xfrm>
                    <a:prstGeom prst="rect">
                      <a:avLst/>
                    </a:prstGeom>
                  </pic:spPr>
                </pic:pic>
              </a:graphicData>
            </a:graphic>
          </wp:inline>
        </w:drawing>
      </w:r>
    </w:p>
    <w:p w14:paraId="4B11531D" w14:textId="48918F70" w:rsidR="000E180E" w:rsidRPr="002D45AE" w:rsidRDefault="00AC066A" w:rsidP="00C462C0">
      <w:pPr>
        <w:pStyle w:val="ListParagraph"/>
        <w:rPr>
          <w:rFonts w:asciiTheme="majorHAnsi" w:hAnsiTheme="majorHAnsi" w:cstheme="majorHAnsi"/>
        </w:rPr>
      </w:pPr>
      <w:r w:rsidRPr="00AC066A">
        <w:rPr>
          <w:rFonts w:asciiTheme="majorHAnsi" w:hAnsiTheme="majorHAnsi" w:cstheme="majorHAnsi"/>
          <w:noProof/>
        </w:rPr>
        <w:drawing>
          <wp:inline distT="0" distB="0" distL="0" distR="0" wp14:anchorId="7FBD57BF" wp14:editId="133E7DF7">
            <wp:extent cx="4619767" cy="2768897"/>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pic:cNvPicPr/>
                  </pic:nvPicPr>
                  <pic:blipFill>
                    <a:blip r:embed="rId59"/>
                    <a:stretch>
                      <a:fillRect/>
                    </a:stretch>
                  </pic:blipFill>
                  <pic:spPr>
                    <a:xfrm>
                      <a:off x="0" y="0"/>
                      <a:ext cx="4634725" cy="2777862"/>
                    </a:xfrm>
                    <a:prstGeom prst="rect">
                      <a:avLst/>
                    </a:prstGeom>
                  </pic:spPr>
                </pic:pic>
              </a:graphicData>
            </a:graphic>
          </wp:inline>
        </w:drawing>
      </w:r>
      <w:r>
        <w:rPr>
          <w:rFonts w:asciiTheme="majorHAnsi" w:hAnsiTheme="majorHAnsi" w:cstheme="majorHAnsi"/>
        </w:rPr>
        <w:br/>
      </w:r>
      <w:r>
        <w:rPr>
          <w:rFonts w:asciiTheme="majorHAnsi" w:hAnsiTheme="majorHAnsi" w:cstheme="majorHAnsi"/>
        </w:rPr>
        <w:br/>
      </w:r>
    </w:p>
    <w:p w14:paraId="389E5A8A" w14:textId="0FB97E3D" w:rsidR="00AD1C7C" w:rsidRPr="002D45AE" w:rsidRDefault="00786634" w:rsidP="00C462C0">
      <w:pPr>
        <w:pStyle w:val="ListParagraph"/>
        <w:rPr>
          <w:rFonts w:asciiTheme="majorHAnsi" w:hAnsiTheme="majorHAnsi" w:cstheme="majorHAnsi"/>
        </w:rPr>
      </w:pPr>
      <w:hyperlink r:id="rId60" w:history="1">
        <w:r w:rsidR="00546633" w:rsidRPr="002D45AE">
          <w:rPr>
            <w:rStyle w:val="Hyperlink"/>
            <w:rFonts w:asciiTheme="majorHAnsi" w:hAnsiTheme="majorHAnsi" w:cstheme="majorHAnsi"/>
          </w:rPr>
          <w:t>Memory and concurrency limits - Azure Synapse Analytics | Microsoft Docs</w:t>
        </w:r>
      </w:hyperlink>
    </w:p>
    <w:p w14:paraId="7B8FD8A8" w14:textId="352D55C8" w:rsidR="00924E12" w:rsidRPr="002D45AE" w:rsidRDefault="00786634" w:rsidP="00C462C0">
      <w:pPr>
        <w:pStyle w:val="ListParagraph"/>
        <w:rPr>
          <w:rFonts w:asciiTheme="majorHAnsi" w:hAnsiTheme="majorHAnsi" w:cstheme="majorHAnsi"/>
        </w:rPr>
      </w:pPr>
      <w:hyperlink r:id="rId61" w:history="1">
        <w:r w:rsidR="00924E12" w:rsidRPr="002D45AE">
          <w:rPr>
            <w:rStyle w:val="Hyperlink"/>
            <w:rFonts w:asciiTheme="majorHAnsi" w:hAnsiTheme="majorHAnsi" w:cstheme="majorHAnsi"/>
          </w:rPr>
          <w:t>Resource classes for workload management - Azure Synapse Analytics | Microsoft Docs</w:t>
        </w:r>
      </w:hyperlink>
    </w:p>
    <w:p w14:paraId="77486EFA" w14:textId="77777777" w:rsidR="002173CB" w:rsidRDefault="002173C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1EF3060" w14:textId="29A9EF27" w:rsidR="00C462C0" w:rsidRPr="002D45AE" w:rsidRDefault="00C462C0" w:rsidP="00FE15A5">
      <w:pPr>
        <w:pStyle w:val="Heading2"/>
        <w:numPr>
          <w:ilvl w:val="0"/>
          <w:numId w:val="25"/>
        </w:numPr>
        <w:rPr>
          <w:rFonts w:asciiTheme="majorHAnsi" w:hAnsiTheme="majorHAnsi" w:cstheme="majorHAnsi"/>
        </w:rPr>
      </w:pPr>
      <w:bookmarkStart w:id="30" w:name="_Toc107384234"/>
      <w:r w:rsidRPr="002D45AE">
        <w:rPr>
          <w:rFonts w:asciiTheme="majorHAnsi" w:hAnsiTheme="majorHAnsi" w:cstheme="majorHAnsi"/>
        </w:rPr>
        <w:lastRenderedPageBreak/>
        <w:t>Concurrent operations at the destination.</w:t>
      </w:r>
      <w:bookmarkEnd w:id="30"/>
    </w:p>
    <w:p w14:paraId="4A864824" w14:textId="53118BF8" w:rsidR="003755EE" w:rsidRPr="002D45AE" w:rsidRDefault="003755EE" w:rsidP="003755EE">
      <w:pPr>
        <w:ind w:left="720"/>
        <w:rPr>
          <w:rFonts w:asciiTheme="majorHAnsi" w:hAnsiTheme="majorHAnsi" w:cstheme="majorHAnsi"/>
        </w:rPr>
      </w:pPr>
      <w:r w:rsidRPr="002D45AE">
        <w:rPr>
          <w:rFonts w:asciiTheme="majorHAnsi" w:hAnsiTheme="majorHAnsi" w:cstheme="majorHAnsi"/>
        </w:rPr>
        <w:t xml:space="preserve">On the previous topic we discussed </w:t>
      </w:r>
      <w:r w:rsidR="00F44318" w:rsidRPr="002D45AE">
        <w:rPr>
          <w:rFonts w:asciiTheme="majorHAnsi" w:hAnsiTheme="majorHAnsi" w:cstheme="majorHAnsi"/>
        </w:rPr>
        <w:t xml:space="preserve">the memory allocations implications of running multiple processes at the same time in </w:t>
      </w:r>
      <w:r w:rsidR="00895AED" w:rsidRPr="002D45AE">
        <w:rPr>
          <w:rFonts w:asciiTheme="majorHAnsi" w:hAnsiTheme="majorHAnsi" w:cstheme="majorHAnsi"/>
        </w:rPr>
        <w:t>S</w:t>
      </w:r>
      <w:r w:rsidR="00F44318" w:rsidRPr="002D45AE">
        <w:rPr>
          <w:rFonts w:asciiTheme="majorHAnsi" w:hAnsiTheme="majorHAnsi" w:cstheme="majorHAnsi"/>
        </w:rPr>
        <w:t xml:space="preserve">ynapse. </w:t>
      </w:r>
      <w:r w:rsidR="00224B22" w:rsidRPr="002D45AE">
        <w:rPr>
          <w:rFonts w:asciiTheme="majorHAnsi" w:hAnsiTheme="majorHAnsi" w:cstheme="majorHAnsi"/>
        </w:rPr>
        <w:t xml:space="preserve">If </w:t>
      </w:r>
      <w:r w:rsidR="00135E95" w:rsidRPr="002D45AE">
        <w:rPr>
          <w:rFonts w:asciiTheme="majorHAnsi" w:hAnsiTheme="majorHAnsi" w:cstheme="majorHAnsi"/>
        </w:rPr>
        <w:t>possible,</w:t>
      </w:r>
      <w:r w:rsidR="00224B22" w:rsidRPr="002D45AE">
        <w:rPr>
          <w:rFonts w:asciiTheme="majorHAnsi" w:hAnsiTheme="majorHAnsi" w:cstheme="majorHAnsi"/>
        </w:rPr>
        <w:t xml:space="preserve"> run your ETL during hours of low business activity. </w:t>
      </w:r>
    </w:p>
    <w:p w14:paraId="2315642D" w14:textId="621CDB28" w:rsidR="001045E9" w:rsidRPr="002D45AE" w:rsidRDefault="00135E95" w:rsidP="003755EE">
      <w:pPr>
        <w:ind w:left="720"/>
        <w:rPr>
          <w:rFonts w:asciiTheme="majorHAnsi" w:hAnsiTheme="majorHAnsi" w:cstheme="majorHAnsi"/>
        </w:rPr>
      </w:pPr>
      <w:r w:rsidRPr="002D45AE">
        <w:rPr>
          <w:rFonts w:asciiTheme="majorHAnsi" w:hAnsiTheme="majorHAnsi" w:cstheme="majorHAnsi"/>
        </w:rPr>
        <w:t xml:space="preserve">Aside from memory </w:t>
      </w:r>
      <w:r w:rsidR="00924993" w:rsidRPr="002D45AE">
        <w:rPr>
          <w:rFonts w:asciiTheme="majorHAnsi" w:hAnsiTheme="majorHAnsi" w:cstheme="majorHAnsi"/>
        </w:rPr>
        <w:t xml:space="preserve">and concurrency slots, </w:t>
      </w:r>
      <w:r w:rsidR="00644786" w:rsidRPr="002D45AE">
        <w:rPr>
          <w:rFonts w:asciiTheme="majorHAnsi" w:hAnsiTheme="majorHAnsi" w:cstheme="majorHAnsi"/>
        </w:rPr>
        <w:t xml:space="preserve">running large update processes in parallel may lead to </w:t>
      </w:r>
      <w:r w:rsidR="00785619" w:rsidRPr="002D45AE">
        <w:rPr>
          <w:rFonts w:asciiTheme="majorHAnsi" w:hAnsiTheme="majorHAnsi" w:cstheme="majorHAnsi"/>
        </w:rPr>
        <w:t xml:space="preserve">IO contention, as well as logical blocking contention between the processes. </w:t>
      </w:r>
      <w:r w:rsidR="00212B1E" w:rsidRPr="002D45AE">
        <w:rPr>
          <w:rFonts w:asciiTheme="majorHAnsi" w:hAnsiTheme="majorHAnsi" w:cstheme="majorHAnsi"/>
        </w:rPr>
        <w:t>Even though your data is distribute</w:t>
      </w:r>
      <w:r w:rsidR="00315F41" w:rsidRPr="002D45AE">
        <w:rPr>
          <w:rFonts w:asciiTheme="majorHAnsi" w:hAnsiTheme="majorHAnsi" w:cstheme="majorHAnsi"/>
        </w:rPr>
        <w:t>d,</w:t>
      </w:r>
      <w:r w:rsidR="00212B1E" w:rsidRPr="002D45AE">
        <w:rPr>
          <w:rFonts w:asciiTheme="majorHAnsi" w:hAnsiTheme="majorHAnsi" w:cstheme="majorHAnsi"/>
        </w:rPr>
        <w:t xml:space="preserve"> Synapse needs to ensure it is consistent, so all update operations are ACID compliant. </w:t>
      </w:r>
    </w:p>
    <w:p w14:paraId="6AA1A998" w14:textId="3CEDA855" w:rsidR="00854CDD" w:rsidRPr="00ED58F2" w:rsidRDefault="002834E9" w:rsidP="00ED58F2">
      <w:pPr>
        <w:ind w:left="720"/>
        <w:rPr>
          <w:rFonts w:asciiTheme="majorHAnsi" w:hAnsiTheme="majorHAnsi" w:cstheme="majorHAnsi"/>
        </w:rPr>
      </w:pPr>
      <w:r w:rsidRPr="002D45AE">
        <w:rPr>
          <w:rFonts w:asciiTheme="majorHAnsi" w:hAnsiTheme="majorHAnsi" w:cstheme="majorHAnsi"/>
        </w:rPr>
        <w:t xml:space="preserve">When multiple processes are loading data into the same </w:t>
      </w:r>
      <w:r w:rsidR="00975C84" w:rsidRPr="002D45AE">
        <w:rPr>
          <w:rFonts w:asciiTheme="majorHAnsi" w:hAnsiTheme="majorHAnsi" w:cstheme="majorHAnsi"/>
        </w:rPr>
        <w:t>table,</w:t>
      </w:r>
      <w:r w:rsidRPr="002D45AE">
        <w:rPr>
          <w:rFonts w:asciiTheme="majorHAnsi" w:hAnsiTheme="majorHAnsi" w:cstheme="majorHAnsi"/>
        </w:rPr>
        <w:t xml:space="preserve"> they may get blocked by one another, </w:t>
      </w:r>
      <w:r w:rsidR="00F80555" w:rsidRPr="002D45AE">
        <w:rPr>
          <w:rFonts w:asciiTheme="majorHAnsi" w:hAnsiTheme="majorHAnsi" w:cstheme="majorHAnsi"/>
        </w:rPr>
        <w:t xml:space="preserve">taking longer to execute, and holding concurrency slots longer. </w:t>
      </w:r>
      <w:r w:rsidR="005528A5" w:rsidRPr="002D45AE">
        <w:rPr>
          <w:rFonts w:asciiTheme="majorHAnsi" w:hAnsiTheme="majorHAnsi" w:cstheme="majorHAnsi"/>
        </w:rPr>
        <w:t>S</w:t>
      </w:r>
      <w:r w:rsidR="002A0E74" w:rsidRPr="002D45AE">
        <w:rPr>
          <w:rFonts w:asciiTheme="majorHAnsi" w:hAnsiTheme="majorHAnsi" w:cstheme="majorHAnsi"/>
        </w:rPr>
        <w:t>chedule your load</w:t>
      </w:r>
      <w:r w:rsidR="00E4079A" w:rsidRPr="002D45AE">
        <w:rPr>
          <w:rFonts w:asciiTheme="majorHAnsi" w:hAnsiTheme="majorHAnsi" w:cstheme="majorHAnsi"/>
        </w:rPr>
        <w:t xml:space="preserve">s </w:t>
      </w:r>
      <w:r w:rsidR="002A0E74" w:rsidRPr="002D45AE">
        <w:rPr>
          <w:rFonts w:asciiTheme="majorHAnsi" w:hAnsiTheme="majorHAnsi" w:cstheme="majorHAnsi"/>
        </w:rPr>
        <w:t xml:space="preserve">so that they don’t </w:t>
      </w:r>
      <w:r w:rsidR="00D66515" w:rsidRPr="002D45AE">
        <w:rPr>
          <w:rFonts w:asciiTheme="majorHAnsi" w:hAnsiTheme="majorHAnsi" w:cstheme="majorHAnsi"/>
        </w:rPr>
        <w:t>compete for locks in the destination tables</w:t>
      </w:r>
      <w:r w:rsidR="002A0E74" w:rsidRPr="002D45AE">
        <w:rPr>
          <w:rFonts w:asciiTheme="majorHAnsi" w:hAnsiTheme="majorHAnsi" w:cstheme="majorHAnsi"/>
        </w:rPr>
        <w:t>.</w:t>
      </w:r>
      <w:r w:rsidR="00BF321B" w:rsidRPr="002D45AE">
        <w:rPr>
          <w:rFonts w:asciiTheme="majorHAnsi" w:hAnsiTheme="majorHAnsi" w:cstheme="majorHAnsi"/>
        </w:rPr>
        <w:br/>
      </w:r>
      <w:r w:rsidR="00557C7C" w:rsidRPr="002D45AE">
        <w:rPr>
          <w:rFonts w:asciiTheme="majorHAnsi" w:hAnsiTheme="majorHAnsi" w:cstheme="majorHAnsi"/>
        </w:rPr>
        <w:br/>
      </w:r>
      <w:hyperlink r:id="rId62" w:history="1">
        <w:r w:rsidR="00557C7C" w:rsidRPr="002D45AE">
          <w:rPr>
            <w:rStyle w:val="Hyperlink"/>
            <w:rFonts w:asciiTheme="majorHAnsi" w:hAnsiTheme="majorHAnsi" w:cstheme="majorHAnsi"/>
          </w:rPr>
          <w:t>Transactions (Azure Synapse Analytics) - SQL Server | Microsoft Docs</w:t>
        </w:r>
      </w:hyperlink>
    </w:p>
    <w:p w14:paraId="0C6AA015" w14:textId="79DD9AD2" w:rsidR="009C3773" w:rsidRPr="002D45AE" w:rsidRDefault="00194FFA" w:rsidP="003051F6">
      <w:pPr>
        <w:pStyle w:val="Heading1"/>
        <w:rPr>
          <w:rFonts w:asciiTheme="majorHAnsi" w:hAnsiTheme="majorHAnsi" w:cstheme="majorHAnsi"/>
        </w:rPr>
      </w:pPr>
      <w:bookmarkStart w:id="31" w:name="_Toc107384235"/>
      <w:r w:rsidRPr="002D45AE">
        <w:rPr>
          <w:rFonts w:asciiTheme="majorHAnsi" w:hAnsiTheme="majorHAnsi" w:cstheme="majorHAnsi"/>
        </w:rPr>
        <w:t xml:space="preserve">Things to pay </w:t>
      </w:r>
      <w:r w:rsidR="00690546" w:rsidRPr="002D45AE">
        <w:rPr>
          <w:rFonts w:asciiTheme="majorHAnsi" w:hAnsiTheme="majorHAnsi" w:cstheme="majorHAnsi"/>
        </w:rPr>
        <w:t>attention to</w:t>
      </w:r>
      <w:r w:rsidRPr="002D45AE">
        <w:rPr>
          <w:rFonts w:asciiTheme="majorHAnsi" w:hAnsiTheme="majorHAnsi" w:cstheme="majorHAnsi"/>
        </w:rPr>
        <w:t xml:space="preserve"> after the </w:t>
      </w:r>
      <w:r w:rsidR="00E9192D" w:rsidRPr="002D45AE">
        <w:rPr>
          <w:rFonts w:asciiTheme="majorHAnsi" w:hAnsiTheme="majorHAnsi" w:cstheme="majorHAnsi"/>
        </w:rPr>
        <w:t>load.</w:t>
      </w:r>
      <w:bookmarkEnd w:id="31"/>
    </w:p>
    <w:p w14:paraId="0090644D" w14:textId="24C8AEAD" w:rsidR="005C2157" w:rsidRPr="002D45AE" w:rsidRDefault="00382F7D" w:rsidP="00194FFA">
      <w:pPr>
        <w:pStyle w:val="Heading2"/>
        <w:rPr>
          <w:rFonts w:asciiTheme="majorHAnsi" w:hAnsiTheme="majorHAnsi" w:cstheme="majorHAnsi"/>
        </w:rPr>
      </w:pPr>
      <w:bookmarkStart w:id="32" w:name="_Toc107384236"/>
      <w:r w:rsidRPr="002D45AE">
        <w:rPr>
          <w:rFonts w:asciiTheme="majorHAnsi" w:hAnsiTheme="majorHAnsi" w:cstheme="majorHAnsi"/>
        </w:rPr>
        <w:t xml:space="preserve">Ensure Statistics are </w:t>
      </w:r>
      <w:r w:rsidR="00E9192D" w:rsidRPr="002D45AE">
        <w:rPr>
          <w:rFonts w:asciiTheme="majorHAnsi" w:hAnsiTheme="majorHAnsi" w:cstheme="majorHAnsi"/>
        </w:rPr>
        <w:t>created.</w:t>
      </w:r>
      <w:bookmarkEnd w:id="32"/>
    </w:p>
    <w:p w14:paraId="1A71C1E4" w14:textId="18B8C085" w:rsidR="00D65902" w:rsidRPr="002D45AE" w:rsidRDefault="00D65902" w:rsidP="005C2157">
      <w:pPr>
        <w:pStyle w:val="NormalWeb"/>
        <w:rPr>
          <w:rFonts w:asciiTheme="majorHAnsi" w:hAnsiTheme="majorHAnsi" w:cstheme="majorHAnsi"/>
          <w:color w:val="808080"/>
          <w:sz w:val="19"/>
          <w:szCs w:val="19"/>
        </w:rPr>
      </w:pPr>
      <w:r w:rsidRPr="002D45AE">
        <w:rPr>
          <w:rFonts w:asciiTheme="majorHAnsi" w:hAnsiTheme="majorHAnsi" w:cstheme="majorHAnsi"/>
        </w:rPr>
        <w:t>Synapse uses a cost-based query optimizer, so table statistics are essential to determine efficient query plans. Automatic statistics creation is enabled by default, but you may confirm with this query:</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is_auto_create_stats_on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r w:rsidRPr="002D45AE">
        <w:rPr>
          <w:rFonts w:asciiTheme="majorHAnsi" w:hAnsiTheme="majorHAnsi" w:cstheme="majorHAnsi"/>
          <w:color w:val="808080"/>
          <w:sz w:val="19"/>
          <w:szCs w:val="19"/>
        </w:rPr>
        <w:t>;</w:t>
      </w:r>
    </w:p>
    <w:p w14:paraId="02BE6312" w14:textId="111913C8" w:rsidR="00D65902" w:rsidRPr="002D45AE" w:rsidRDefault="00D65902" w:rsidP="005C2157">
      <w:pPr>
        <w:pStyle w:val="NormalWeb"/>
        <w:rPr>
          <w:rFonts w:asciiTheme="majorHAnsi" w:hAnsiTheme="majorHAnsi" w:cstheme="majorHAnsi"/>
        </w:rPr>
      </w:pPr>
      <w:r w:rsidRPr="002D45AE">
        <w:rPr>
          <w:rFonts w:asciiTheme="majorHAnsi" w:hAnsiTheme="majorHAnsi" w:cstheme="majorHAnsi"/>
        </w:rPr>
        <w:t xml:space="preserve">If </w:t>
      </w:r>
      <w:r w:rsidR="00220A0D" w:rsidRPr="002D45AE">
        <w:rPr>
          <w:rFonts w:asciiTheme="majorHAnsi" w:hAnsiTheme="majorHAnsi" w:cstheme="majorHAnsi"/>
        </w:rPr>
        <w:t>disabled,</w:t>
      </w:r>
      <w:r w:rsidRPr="002D45AE">
        <w:rPr>
          <w:rFonts w:asciiTheme="majorHAnsi" w:hAnsiTheme="majorHAnsi" w:cstheme="majorHAnsi"/>
        </w:rPr>
        <w:t xml:space="preserve"> you may reenable with:</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DATABASE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yourDb</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AUTO_CREATE_STATISTICS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p>
    <w:p w14:paraId="6EDF2DD8" w14:textId="4CFE50E5" w:rsidR="00220A0D" w:rsidRPr="002D45AE" w:rsidRDefault="00220A0D" w:rsidP="00E336B9">
      <w:pPr>
        <w:pStyle w:val="NormalWeb"/>
        <w:rPr>
          <w:rFonts w:asciiTheme="majorHAnsi" w:hAnsiTheme="majorHAnsi" w:cstheme="majorHAnsi"/>
        </w:rPr>
      </w:pPr>
      <w:r w:rsidRPr="002D45AE">
        <w:rPr>
          <w:rFonts w:asciiTheme="majorHAnsi" w:hAnsiTheme="majorHAnsi" w:cstheme="majorHAnsi"/>
        </w:rPr>
        <w:t xml:space="preserve">However automatic statistics are created with unintuitive names with prefix WA_Sys followed by hexadecimal digits. Some customers prefer </w:t>
      </w:r>
      <w:r w:rsidR="00A73799" w:rsidRPr="002D45AE">
        <w:rPr>
          <w:rFonts w:asciiTheme="majorHAnsi" w:hAnsiTheme="majorHAnsi" w:cstheme="majorHAnsi"/>
        </w:rPr>
        <w:t xml:space="preserve">creating statistics explicitly so they can have control of the names and how often to update. </w:t>
      </w:r>
    </w:p>
    <w:p w14:paraId="32DDF4CE" w14:textId="0E8126D3"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To view existing statistics, you may run:</w:t>
      </w:r>
      <w:r w:rsidRPr="002D45AE">
        <w:rPr>
          <w:rFonts w:asciiTheme="majorHAnsi" w:hAnsiTheme="majorHAnsi" w:cstheme="majorHAnsi"/>
        </w:rPr>
        <w:br/>
      </w:r>
    </w:p>
    <w:p w14:paraId="0805420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[schema_name]</w:t>
      </w:r>
      <w:r w:rsidRPr="002D45AE">
        <w:rPr>
          <w:rFonts w:asciiTheme="majorHAnsi" w:hAnsiTheme="majorHAnsi" w:cstheme="majorHAnsi"/>
          <w:color w:val="808080"/>
          <w:sz w:val="19"/>
          <w:szCs w:val="19"/>
        </w:rPr>
        <w:t>,</w:t>
      </w:r>
    </w:p>
    <w:p w14:paraId="4CC1D88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[table_name]</w:t>
      </w:r>
      <w:r w:rsidRPr="002D45AE">
        <w:rPr>
          <w:rFonts w:asciiTheme="majorHAnsi" w:hAnsiTheme="majorHAnsi" w:cstheme="majorHAnsi"/>
          <w:color w:val="808080"/>
          <w:sz w:val="19"/>
          <w:szCs w:val="19"/>
        </w:rPr>
        <w:t>,</w:t>
      </w:r>
    </w:p>
    <w:p w14:paraId="439DC8A1"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[stats_column_name]</w:t>
      </w:r>
      <w:r w:rsidRPr="002D45AE">
        <w:rPr>
          <w:rFonts w:asciiTheme="majorHAnsi" w:hAnsiTheme="majorHAnsi" w:cstheme="majorHAnsi"/>
          <w:color w:val="808080"/>
          <w:sz w:val="19"/>
          <w:szCs w:val="19"/>
        </w:rPr>
        <w:t>,</w:t>
      </w:r>
    </w:p>
    <w:p w14:paraId="1726AAC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[name]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[stats_name]</w:t>
      </w:r>
      <w:r w:rsidRPr="002D45AE">
        <w:rPr>
          <w:rFonts w:asciiTheme="majorHAnsi" w:hAnsiTheme="majorHAnsi" w:cstheme="majorHAnsi"/>
          <w:color w:val="808080"/>
          <w:sz w:val="19"/>
          <w:szCs w:val="19"/>
        </w:rPr>
        <w:t>,</w:t>
      </w:r>
    </w:p>
    <w:p w14:paraId="41731393"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STATS_DATE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[stats_id]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AS</w:t>
      </w:r>
      <w:r w:rsidRPr="002D45AE">
        <w:rPr>
          <w:rFonts w:asciiTheme="majorHAnsi" w:hAnsiTheme="majorHAnsi" w:cstheme="majorHAnsi"/>
          <w:color w:val="000000"/>
          <w:sz w:val="19"/>
          <w:szCs w:val="19"/>
        </w:rPr>
        <w:t xml:space="preserve"> [stats_last_updated_date]</w:t>
      </w:r>
    </w:p>
    <w:p w14:paraId="76C2C27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objects</w:t>
      </w:r>
      <w:r w:rsidRPr="002D45AE">
        <w:rPr>
          <w:rFonts w:asciiTheme="majorHAnsi" w:hAnsiTheme="majorHAnsi" w:cstheme="majorHAnsi"/>
          <w:color w:val="000000"/>
          <w:sz w:val="19"/>
          <w:szCs w:val="19"/>
        </w:rPr>
        <w:t xml:space="preserve"> ob</w:t>
      </w:r>
    </w:p>
    <w:p w14:paraId="28AB6E28"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w:t>
      </w:r>
      <w:r w:rsidRPr="002D45AE">
        <w:rPr>
          <w:rFonts w:asciiTheme="majorHAnsi" w:hAnsiTheme="majorHAnsi" w:cstheme="majorHAnsi"/>
          <w:color w:val="000000"/>
          <w:sz w:val="19"/>
          <w:szCs w:val="19"/>
        </w:rPr>
        <w:t xml:space="preserve"> st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ob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53ADB20C"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stats_columns</w:t>
      </w:r>
      <w:r w:rsidRPr="002D45AE">
        <w:rPr>
          <w:rFonts w:asciiTheme="majorHAnsi" w:hAnsiTheme="majorHAnsi" w:cstheme="majorHAnsi"/>
          <w:color w:val="000000"/>
          <w:sz w:val="19"/>
          <w:szCs w:val="19"/>
        </w:rPr>
        <w:t xml:space="preserve"> sc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[stats_id]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[stats_id]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49945512"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columns</w:t>
      </w:r>
      <w:r w:rsidRPr="002D45AE">
        <w:rPr>
          <w:rFonts w:asciiTheme="majorHAnsi" w:hAnsiTheme="majorHAnsi" w:cstheme="majorHAnsi"/>
          <w:color w:val="000000"/>
          <w:sz w:val="19"/>
          <w:szCs w:val="19"/>
        </w:rPr>
        <w:t xml:space="preserve"> co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[column_id]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[column_id] </w:t>
      </w:r>
      <w:r w:rsidRPr="002D45AE">
        <w:rPr>
          <w:rFonts w:asciiTheme="majorHAnsi" w:hAnsiTheme="majorHAnsi" w:cstheme="majorHAnsi"/>
          <w:color w:val="808080"/>
          <w:sz w:val="19"/>
          <w:szCs w:val="19"/>
        </w:rPr>
        <w:t>AND</w:t>
      </w:r>
      <w:r w:rsidRPr="002D45AE">
        <w:rPr>
          <w:rFonts w:asciiTheme="majorHAnsi" w:hAnsiTheme="majorHAnsi" w:cstheme="majorHAnsi"/>
          <w:color w:val="000000"/>
          <w:sz w:val="19"/>
          <w:szCs w:val="19"/>
        </w:rPr>
        <w:t xml:space="preserve"> sc</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5A905DCB"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types</w:t>
      </w:r>
      <w:r w:rsidRPr="002D45AE">
        <w:rPr>
          <w:rFonts w:asciiTheme="majorHAnsi" w:hAnsiTheme="majorHAnsi" w:cstheme="majorHAnsi"/>
          <w:color w:val="000000"/>
          <w:sz w:val="19"/>
          <w:szCs w:val="19"/>
        </w:rPr>
        <w:t xml:space="preserve">  ty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[user_type_id]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ty</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[user_type_id]</w:t>
      </w:r>
    </w:p>
    <w:p w14:paraId="6F6B0ECF"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r w:rsidRPr="002D45AE">
        <w:rPr>
          <w:rFonts w:asciiTheme="majorHAnsi" w:hAnsiTheme="majorHAnsi" w:cstheme="majorHAnsi"/>
          <w:color w:val="000000"/>
          <w:sz w:val="19"/>
          <w:szCs w:val="19"/>
        </w:rPr>
        <w:t xml:space="preserve"> tb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co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[object_id]</w:t>
      </w:r>
    </w:p>
    <w:p w14:paraId="792401C6" w14:textId="77777777"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lastRenderedPageBreak/>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schemas</w:t>
      </w:r>
      <w:r w:rsidRPr="002D45AE">
        <w:rPr>
          <w:rFonts w:asciiTheme="majorHAnsi" w:hAnsiTheme="majorHAnsi" w:cstheme="majorHAnsi"/>
          <w:color w:val="000000"/>
          <w:sz w:val="19"/>
          <w:szCs w:val="19"/>
        </w:rPr>
        <w:t xml:space="preserve"> sm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tb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[schema_id]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sm</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[schema_id]</w:t>
      </w:r>
    </w:p>
    <w:p w14:paraId="7564FC64" w14:textId="1712894C" w:rsidR="004E2D64" w:rsidRPr="002D45AE" w:rsidRDefault="004E2D64" w:rsidP="004E2D64">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st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user_created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3D29D98A" w14:textId="77777777" w:rsidR="002A445F" w:rsidRPr="002D45AE" w:rsidRDefault="002A445F" w:rsidP="004E2D64">
      <w:pPr>
        <w:autoSpaceDE w:val="0"/>
        <w:autoSpaceDN w:val="0"/>
        <w:adjustRightInd w:val="0"/>
        <w:spacing w:after="0" w:line="240" w:lineRule="auto"/>
        <w:rPr>
          <w:rFonts w:asciiTheme="majorHAnsi" w:hAnsiTheme="majorHAnsi" w:cstheme="majorHAnsi"/>
          <w:color w:val="000000"/>
          <w:sz w:val="19"/>
          <w:szCs w:val="19"/>
        </w:rPr>
      </w:pPr>
    </w:p>
    <w:p w14:paraId="3A1A9978" w14:textId="1A865A84" w:rsidR="0034285F" w:rsidRPr="002D45AE" w:rsidRDefault="0034285F" w:rsidP="002A445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rPr>
        <w:t>The syntax to create statistics is:</w:t>
      </w:r>
      <w:r w:rsidR="0003691A" w:rsidRPr="002D45AE">
        <w:rPr>
          <w:rFonts w:asciiTheme="majorHAnsi" w:hAnsiTheme="majorHAnsi" w:cstheme="majorHAnsi"/>
        </w:rPr>
        <w:br/>
      </w:r>
      <w:r w:rsidR="0003691A" w:rsidRPr="002D45AE">
        <w:rPr>
          <w:rFonts w:asciiTheme="majorHAnsi" w:hAnsiTheme="majorHAnsi" w:cstheme="majorHAnsi"/>
          <w:color w:val="0000FF"/>
          <w:sz w:val="19"/>
          <w:szCs w:val="19"/>
        </w:rPr>
        <w:t>create</w:t>
      </w:r>
      <w:r w:rsidR="0003691A" w:rsidRPr="002D45AE">
        <w:rPr>
          <w:rFonts w:asciiTheme="majorHAnsi" w:hAnsiTheme="majorHAnsi" w:cstheme="majorHAnsi"/>
          <w:color w:val="000000"/>
          <w:sz w:val="19"/>
          <w:szCs w:val="19"/>
        </w:rPr>
        <w:t xml:space="preserve"> </w:t>
      </w:r>
      <w:r w:rsidR="0003691A" w:rsidRPr="002D45AE">
        <w:rPr>
          <w:rFonts w:asciiTheme="majorHAnsi" w:hAnsiTheme="majorHAnsi" w:cstheme="majorHAnsi"/>
          <w:color w:val="0000FF"/>
          <w:sz w:val="19"/>
          <w:szCs w:val="19"/>
        </w:rPr>
        <w:t>statistics</w:t>
      </w:r>
      <w:r w:rsidR="0003691A" w:rsidRPr="002D45AE">
        <w:rPr>
          <w:rFonts w:asciiTheme="majorHAnsi" w:hAnsiTheme="majorHAnsi" w:cstheme="majorHAnsi"/>
          <w:color w:val="000000"/>
          <w:sz w:val="19"/>
          <w:szCs w:val="19"/>
        </w:rPr>
        <w:t xml:space="preserve"> [stats_name] </w:t>
      </w:r>
      <w:r w:rsidR="0003691A" w:rsidRPr="002D45AE">
        <w:rPr>
          <w:rFonts w:asciiTheme="majorHAnsi" w:hAnsiTheme="majorHAnsi" w:cstheme="majorHAnsi"/>
          <w:color w:val="0000FF"/>
          <w:sz w:val="19"/>
          <w:szCs w:val="19"/>
        </w:rPr>
        <w:t>on</w:t>
      </w:r>
      <w:r w:rsidR="0003691A" w:rsidRPr="002D45AE">
        <w:rPr>
          <w:rFonts w:asciiTheme="majorHAnsi" w:hAnsiTheme="majorHAnsi" w:cstheme="majorHAnsi"/>
          <w:color w:val="000000"/>
          <w:sz w:val="19"/>
          <w:szCs w:val="19"/>
        </w:rPr>
        <w:t xml:space="preserve"> [schema]</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[table]</w:t>
      </w:r>
      <w:r w:rsidR="0003691A" w:rsidRPr="002D45AE">
        <w:rPr>
          <w:rFonts w:asciiTheme="majorHAnsi" w:hAnsiTheme="majorHAnsi" w:cstheme="majorHAnsi"/>
          <w:color w:val="808080"/>
          <w:sz w:val="19"/>
          <w:szCs w:val="19"/>
        </w:rPr>
        <w:t>.</w:t>
      </w:r>
      <w:r w:rsidR="0003691A" w:rsidRPr="002D45AE">
        <w:rPr>
          <w:rFonts w:asciiTheme="majorHAnsi" w:hAnsiTheme="majorHAnsi" w:cstheme="majorHAnsi"/>
          <w:color w:val="000000"/>
          <w:sz w:val="19"/>
          <w:szCs w:val="19"/>
        </w:rPr>
        <w:t>[column]</w:t>
      </w:r>
      <w:r w:rsidR="0003691A" w:rsidRPr="002D45AE">
        <w:rPr>
          <w:rFonts w:asciiTheme="majorHAnsi" w:hAnsiTheme="majorHAnsi" w:cstheme="majorHAnsi"/>
          <w:color w:val="808080"/>
          <w:sz w:val="19"/>
          <w:szCs w:val="19"/>
        </w:rPr>
        <w:t>;</w:t>
      </w:r>
    </w:p>
    <w:p w14:paraId="2F4B3C6A" w14:textId="77777777" w:rsidR="0003691A" w:rsidRPr="002D45AE" w:rsidRDefault="0003691A" w:rsidP="002A445F">
      <w:pPr>
        <w:autoSpaceDE w:val="0"/>
        <w:autoSpaceDN w:val="0"/>
        <w:adjustRightInd w:val="0"/>
        <w:spacing w:after="0" w:line="240" w:lineRule="auto"/>
        <w:rPr>
          <w:rFonts w:asciiTheme="majorHAnsi" w:hAnsiTheme="majorHAnsi" w:cstheme="majorHAnsi"/>
        </w:rPr>
      </w:pPr>
    </w:p>
    <w:p w14:paraId="53725208" w14:textId="1857E048"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Or you may</w:t>
      </w:r>
      <w:r w:rsidR="004E2D64" w:rsidRPr="002D45AE">
        <w:rPr>
          <w:rFonts w:asciiTheme="majorHAnsi" w:hAnsiTheme="majorHAnsi" w:cstheme="majorHAnsi"/>
        </w:rPr>
        <w:t xml:space="preserve"> create statistics for all columns missing </w:t>
      </w:r>
      <w:r w:rsidRPr="002D45AE">
        <w:rPr>
          <w:rFonts w:asciiTheme="majorHAnsi" w:hAnsiTheme="majorHAnsi" w:cstheme="majorHAnsi"/>
        </w:rPr>
        <w:t>with</w:t>
      </w:r>
      <w:r w:rsidR="004E2D64" w:rsidRPr="002D45AE">
        <w:rPr>
          <w:rFonts w:asciiTheme="majorHAnsi" w:hAnsiTheme="majorHAnsi" w:cstheme="majorHAnsi"/>
        </w:rPr>
        <w:t xml:space="preserve"> this procedure. </w:t>
      </w:r>
    </w:p>
    <w:p w14:paraId="04D0BE74" w14:textId="21331997" w:rsidR="004E2D64" w:rsidRPr="002D45AE" w:rsidRDefault="006167A6" w:rsidP="00E336B9">
      <w:pPr>
        <w:pStyle w:val="NormalWeb"/>
        <w:rPr>
          <w:rFonts w:asciiTheme="majorHAnsi" w:hAnsiTheme="majorHAnsi" w:cstheme="majorHAnsi"/>
          <w:color w:val="808080"/>
          <w:sz w:val="19"/>
          <w:szCs w:val="19"/>
        </w:rPr>
      </w:pPr>
      <w:r w:rsidRPr="002D45AE">
        <w:rPr>
          <w:rFonts w:asciiTheme="majorHAnsi" w:hAnsiTheme="majorHAnsi" w:cstheme="majorHAnsi"/>
        </w:rPr>
        <w:object w:dxaOrig="1287" w:dyaOrig="832" w14:anchorId="7382B9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65pt;height:41.35pt" o:ole="">
            <v:imagedata r:id="rId63" o:title=""/>
          </v:shape>
          <o:OLEObject Type="Embed" ProgID="Package" ShapeID="_x0000_i1025" DrawAspect="Icon" ObjectID="_1718776880" r:id="rId64"/>
        </w:object>
      </w:r>
      <w:r w:rsidR="004E2D64" w:rsidRPr="002D45AE">
        <w:rPr>
          <w:rFonts w:asciiTheme="majorHAnsi" w:hAnsiTheme="majorHAnsi" w:cstheme="majorHAnsi"/>
        </w:rPr>
        <w:br/>
      </w:r>
      <w:r w:rsidR="004E2D64" w:rsidRPr="002D45AE">
        <w:rPr>
          <w:rFonts w:asciiTheme="majorHAnsi" w:hAnsiTheme="majorHAnsi" w:cstheme="majorHAnsi"/>
          <w:color w:val="0000FF"/>
          <w:sz w:val="19"/>
          <w:szCs w:val="19"/>
        </w:rPr>
        <w:t>execute</w:t>
      </w:r>
      <w:r w:rsidR="004E2D64" w:rsidRPr="002D45AE">
        <w:rPr>
          <w:rFonts w:asciiTheme="majorHAnsi" w:hAnsiTheme="majorHAnsi" w:cstheme="majorHAnsi"/>
          <w:color w:val="000000"/>
          <w:sz w:val="19"/>
          <w:szCs w:val="19"/>
        </w:rPr>
        <w:t xml:space="preserve"> dbo</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[prc_sqldw_create_stats]</w:t>
      </w:r>
      <w:r w:rsidR="004E2D64" w:rsidRPr="002D45AE">
        <w:rPr>
          <w:rFonts w:asciiTheme="majorHAnsi" w:hAnsiTheme="majorHAnsi" w:cstheme="majorHAnsi"/>
          <w:color w:val="0000FF"/>
          <w:sz w:val="19"/>
          <w:szCs w:val="19"/>
        </w:rPr>
        <w:t xml:space="preserve"> </w:t>
      </w:r>
      <w:r w:rsidR="004E2D64" w:rsidRPr="002D45AE">
        <w:rPr>
          <w:rFonts w:asciiTheme="majorHAnsi" w:hAnsiTheme="majorHAnsi" w:cstheme="majorHAnsi"/>
          <w:color w:val="000000"/>
          <w:sz w:val="19"/>
          <w:szCs w:val="19"/>
        </w:rPr>
        <w:t>1</w:t>
      </w:r>
      <w:r w:rsidR="004E2D64" w:rsidRPr="002D45AE">
        <w:rPr>
          <w:rFonts w:asciiTheme="majorHAnsi" w:hAnsiTheme="majorHAnsi" w:cstheme="majorHAnsi"/>
          <w:color w:val="808080"/>
          <w:sz w:val="19"/>
          <w:szCs w:val="19"/>
        </w:rPr>
        <w:t>,</w:t>
      </w:r>
      <w:r w:rsidR="004E2D64" w:rsidRPr="002D45AE">
        <w:rPr>
          <w:rFonts w:asciiTheme="majorHAnsi" w:hAnsiTheme="majorHAnsi" w:cstheme="majorHAnsi"/>
          <w:color w:val="000000"/>
          <w:sz w:val="19"/>
          <w:szCs w:val="19"/>
        </w:rPr>
        <w:t xml:space="preserve"> </w:t>
      </w:r>
      <w:r w:rsidR="004E2D64" w:rsidRPr="002D45AE">
        <w:rPr>
          <w:rFonts w:asciiTheme="majorHAnsi" w:hAnsiTheme="majorHAnsi" w:cstheme="majorHAnsi"/>
          <w:color w:val="808080"/>
          <w:sz w:val="19"/>
          <w:szCs w:val="19"/>
        </w:rPr>
        <w:t>null</w:t>
      </w:r>
    </w:p>
    <w:p w14:paraId="0DDF32EA" w14:textId="36608EE5" w:rsidR="0003691A" w:rsidRPr="002D45AE" w:rsidRDefault="0034285F"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It is a good practice to update statistics after significant changes</w:t>
      </w:r>
      <w:r w:rsidR="006C6770" w:rsidRPr="002D45AE">
        <w:rPr>
          <w:rFonts w:asciiTheme="majorHAnsi" w:hAnsiTheme="majorHAnsi" w:cstheme="majorHAnsi"/>
        </w:rPr>
        <w:t>, t</w:t>
      </w:r>
      <w:r w:rsidR="0003691A" w:rsidRPr="002D45AE">
        <w:rPr>
          <w:rFonts w:asciiTheme="majorHAnsi" w:hAnsiTheme="majorHAnsi" w:cstheme="majorHAnsi"/>
        </w:rPr>
        <w:t>he syntax is:</w:t>
      </w:r>
    </w:p>
    <w:p w14:paraId="1D766C0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all stats in a table</w:t>
      </w:r>
    </w:p>
    <w:p w14:paraId="631A2A11"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p>
    <w:p w14:paraId="7DCCC7DB"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--for a specific statistic</w:t>
      </w:r>
    </w:p>
    <w:p w14:paraId="341C1C2A" w14:textId="77777777" w:rsidR="00607B86" w:rsidRPr="002D45AE" w:rsidRDefault="00607B86" w:rsidP="00607B86">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FF00FF"/>
          <w:sz w:val="19"/>
          <w:szCs w:val="19"/>
        </w:rPr>
        <w:t>update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statistics</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[table]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[statistic]</w:t>
      </w:r>
      <w:r w:rsidRPr="002D45AE">
        <w:rPr>
          <w:rFonts w:asciiTheme="majorHAnsi" w:hAnsiTheme="majorHAnsi" w:cstheme="majorHAnsi"/>
          <w:color w:val="808080"/>
          <w:sz w:val="19"/>
          <w:szCs w:val="19"/>
        </w:rPr>
        <w:t>);</w:t>
      </w:r>
    </w:p>
    <w:p w14:paraId="536FA9B9" w14:textId="77777777" w:rsidR="00607B86" w:rsidRPr="002D45AE" w:rsidRDefault="00607B86" w:rsidP="002A445F">
      <w:pPr>
        <w:autoSpaceDE w:val="0"/>
        <w:autoSpaceDN w:val="0"/>
        <w:adjustRightInd w:val="0"/>
        <w:spacing w:after="0" w:line="240" w:lineRule="auto"/>
        <w:rPr>
          <w:rFonts w:asciiTheme="majorHAnsi" w:hAnsiTheme="majorHAnsi" w:cstheme="majorHAnsi"/>
        </w:rPr>
      </w:pPr>
    </w:p>
    <w:p w14:paraId="676C9519" w14:textId="3571379F" w:rsidR="004E2D64" w:rsidRPr="002D45AE" w:rsidRDefault="0003691A" w:rsidP="002A445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Or you may </w:t>
      </w:r>
      <w:r w:rsidR="004E2D64" w:rsidRPr="002D45AE">
        <w:rPr>
          <w:rFonts w:asciiTheme="majorHAnsi" w:hAnsiTheme="majorHAnsi" w:cstheme="majorHAnsi"/>
        </w:rPr>
        <w:t>update</w:t>
      </w:r>
      <w:r w:rsidR="002A445F" w:rsidRPr="002D45AE">
        <w:rPr>
          <w:rFonts w:asciiTheme="majorHAnsi" w:hAnsiTheme="majorHAnsi" w:cstheme="majorHAnsi"/>
        </w:rPr>
        <w:t xml:space="preserve"> all</w:t>
      </w:r>
      <w:r w:rsidR="004E2D64" w:rsidRPr="002D45AE">
        <w:rPr>
          <w:rFonts w:asciiTheme="majorHAnsi" w:hAnsiTheme="majorHAnsi" w:cstheme="majorHAnsi"/>
        </w:rPr>
        <w:t xml:space="preserve"> </w:t>
      </w:r>
      <w:r w:rsidR="002A445F" w:rsidRPr="002D45AE">
        <w:rPr>
          <w:rFonts w:asciiTheme="majorHAnsi" w:hAnsiTheme="majorHAnsi" w:cstheme="majorHAnsi"/>
        </w:rPr>
        <w:t>statistics</w:t>
      </w:r>
      <w:r w:rsidRPr="002D45AE">
        <w:rPr>
          <w:rFonts w:asciiTheme="majorHAnsi" w:hAnsiTheme="majorHAnsi" w:cstheme="majorHAnsi"/>
        </w:rPr>
        <w:t xml:space="preserve"> with</w:t>
      </w:r>
      <w:r w:rsidR="002A445F" w:rsidRPr="002D45AE">
        <w:rPr>
          <w:rFonts w:asciiTheme="majorHAnsi" w:hAnsiTheme="majorHAnsi" w:cstheme="majorHAnsi"/>
        </w:rPr>
        <w:t xml:space="preserve"> this procedure</w:t>
      </w:r>
      <w:r w:rsidR="0034285F" w:rsidRPr="002D45AE">
        <w:rPr>
          <w:rFonts w:asciiTheme="majorHAnsi" w:hAnsiTheme="majorHAnsi" w:cstheme="majorHAnsi"/>
        </w:rPr>
        <w:t xml:space="preserve">. </w:t>
      </w:r>
    </w:p>
    <w:p w14:paraId="2320C543" w14:textId="58EBED2B" w:rsidR="002A445F" w:rsidRPr="002D45AE" w:rsidRDefault="002A445F" w:rsidP="005C2157">
      <w:pPr>
        <w:pStyle w:val="HTMLPreformatted"/>
        <w:rPr>
          <w:rStyle w:val="HTMLCode"/>
          <w:rFonts w:asciiTheme="majorHAnsi" w:hAnsiTheme="majorHAnsi" w:cstheme="majorHAnsi"/>
          <w:bdr w:val="none" w:sz="0" w:space="0" w:color="auto" w:frame="1"/>
        </w:rPr>
      </w:pPr>
    </w:p>
    <w:p w14:paraId="6DF66E93" w14:textId="1C8F56DD" w:rsidR="0034285F" w:rsidRPr="002D45AE" w:rsidRDefault="0034285F" w:rsidP="005C2157">
      <w:pPr>
        <w:pStyle w:val="HTMLPreformatted"/>
        <w:rPr>
          <w:rStyle w:val="HTMLCode"/>
          <w:rFonts w:asciiTheme="majorHAnsi" w:hAnsiTheme="majorHAnsi" w:cstheme="majorHAnsi"/>
          <w:bdr w:val="none" w:sz="0" w:space="0" w:color="auto" w:frame="1"/>
        </w:rPr>
      </w:pPr>
      <w:r w:rsidRPr="002D45AE">
        <w:rPr>
          <w:rStyle w:val="HTMLCode"/>
          <w:rFonts w:asciiTheme="majorHAnsi" w:hAnsiTheme="majorHAnsi" w:cstheme="majorHAnsi"/>
          <w:bdr w:val="none" w:sz="0" w:space="0" w:color="auto" w:frame="1"/>
        </w:rPr>
        <w:object w:dxaOrig="1520" w:dyaOrig="985" w14:anchorId="420428B6">
          <v:shape id="_x0000_i1026" type="#_x0000_t75" style="width:77.35pt;height:51.6pt" o:ole="">
            <v:imagedata r:id="rId65" o:title=""/>
          </v:shape>
          <o:OLEObject Type="Embed" ProgID="Package" ShapeID="_x0000_i1026" DrawAspect="Icon" ObjectID="_1718776881" r:id="rId66"/>
        </w:object>
      </w:r>
    </w:p>
    <w:p w14:paraId="13EA96A0" w14:textId="51EACF75" w:rsidR="002A445F" w:rsidRPr="002D45AE" w:rsidRDefault="002A445F" w:rsidP="005C2157">
      <w:pPr>
        <w:pStyle w:val="HTMLPreformatted"/>
        <w:rPr>
          <w:rFonts w:asciiTheme="majorHAnsi" w:hAnsiTheme="majorHAnsi" w:cstheme="majorHAnsi"/>
          <w:color w:val="000000"/>
          <w:sz w:val="19"/>
          <w:szCs w:val="19"/>
        </w:rPr>
      </w:pPr>
      <w:r w:rsidRPr="002D45AE">
        <w:rPr>
          <w:rFonts w:asciiTheme="majorHAnsi" w:hAnsiTheme="majorHAnsi" w:cstheme="majorHAnsi"/>
          <w:color w:val="0000FF"/>
          <w:sz w:val="19"/>
          <w:szCs w:val="19"/>
        </w:rPr>
        <w:t>execute</w:t>
      </w:r>
      <w:r w:rsidRPr="002D45AE">
        <w:rPr>
          <w:rFonts w:asciiTheme="majorHAnsi" w:hAnsiTheme="majorHAnsi" w:cstheme="majorHAnsi"/>
          <w:color w:val="000000"/>
          <w:sz w:val="19"/>
          <w:szCs w:val="19"/>
        </w:rPr>
        <w:t xml:space="preserve"> dbo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[prc_sqldw_update_stats]</w:t>
      </w:r>
    </w:p>
    <w:p w14:paraId="3825A408" w14:textId="3303C6B2" w:rsidR="002A445F" w:rsidRPr="002D45AE" w:rsidRDefault="002A445F" w:rsidP="005C2157">
      <w:pPr>
        <w:pStyle w:val="HTMLPreformatted"/>
        <w:rPr>
          <w:rStyle w:val="HTMLCode"/>
          <w:rFonts w:asciiTheme="majorHAnsi" w:hAnsiTheme="majorHAnsi" w:cstheme="majorHAnsi"/>
          <w:bdr w:val="none" w:sz="0" w:space="0" w:color="auto" w:frame="1"/>
        </w:rPr>
      </w:pPr>
    </w:p>
    <w:p w14:paraId="7C98A62D" w14:textId="0D3229E8" w:rsidR="005C2157" w:rsidRPr="002D45AE" w:rsidRDefault="00786634" w:rsidP="005C2157">
      <w:pPr>
        <w:pStyle w:val="HTMLPreformatted"/>
        <w:rPr>
          <w:rStyle w:val="HTMLCode"/>
          <w:rFonts w:asciiTheme="majorHAnsi" w:hAnsiTheme="majorHAnsi" w:cstheme="majorHAnsi"/>
          <w:bdr w:val="none" w:sz="0" w:space="0" w:color="auto" w:frame="1"/>
        </w:rPr>
      </w:pPr>
      <w:hyperlink r:id="rId67" w:history="1">
        <w:r w:rsidR="00D65902" w:rsidRPr="002D45AE">
          <w:rPr>
            <w:rStyle w:val="Hyperlink"/>
            <w:rFonts w:asciiTheme="majorHAnsi" w:hAnsiTheme="majorHAnsi" w:cstheme="majorHAnsi"/>
            <w:bdr w:val="none" w:sz="0" w:space="0" w:color="auto" w:frame="1"/>
          </w:rPr>
          <w:t>https://docs.microsoft.com/en-us/azure/synapse-analytics/sql/develop-tables-statistics</w:t>
        </w:r>
      </w:hyperlink>
    </w:p>
    <w:p w14:paraId="2E040928" w14:textId="2E61061A" w:rsidR="005C2157" w:rsidRPr="002D45AE" w:rsidRDefault="00382F7D" w:rsidP="00E9192D">
      <w:pPr>
        <w:pStyle w:val="Heading2"/>
        <w:rPr>
          <w:rFonts w:asciiTheme="majorHAnsi" w:hAnsiTheme="majorHAnsi" w:cstheme="majorHAnsi"/>
        </w:rPr>
      </w:pPr>
      <w:bookmarkStart w:id="33" w:name="_Toc107384237"/>
      <w:r w:rsidRPr="002D45AE">
        <w:rPr>
          <w:rFonts w:asciiTheme="majorHAnsi" w:hAnsiTheme="majorHAnsi" w:cstheme="majorHAnsi"/>
        </w:rPr>
        <w:t>Ensur</w:t>
      </w:r>
      <w:r w:rsidR="003B06A0">
        <w:rPr>
          <w:rFonts w:asciiTheme="majorHAnsi" w:hAnsiTheme="majorHAnsi" w:cstheme="majorHAnsi"/>
        </w:rPr>
        <w:t>ing</w:t>
      </w:r>
      <w:r w:rsidRPr="002D45AE">
        <w:rPr>
          <w:rFonts w:asciiTheme="majorHAnsi" w:hAnsiTheme="majorHAnsi" w:cstheme="majorHAnsi"/>
        </w:rPr>
        <w:t xml:space="preserve"> compression </w:t>
      </w:r>
      <w:r w:rsidR="00E9192D" w:rsidRPr="002D45AE">
        <w:rPr>
          <w:rFonts w:asciiTheme="majorHAnsi" w:hAnsiTheme="majorHAnsi" w:cstheme="majorHAnsi"/>
        </w:rPr>
        <w:t>quality.</w:t>
      </w:r>
      <w:bookmarkEnd w:id="33"/>
    </w:p>
    <w:p w14:paraId="4E81343E" w14:textId="1FC6B7F5" w:rsidR="00607B86" w:rsidRPr="002D45AE" w:rsidRDefault="00607B86" w:rsidP="00443831">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 xml:space="preserve">For good performance it is essential that your column stores are well compressed. The below view can be created and used on your system to compute the average rows per row group and identify any sub-optimal compression. </w:t>
      </w:r>
      <w:r w:rsidR="00443831" w:rsidRPr="002D45AE">
        <w:rPr>
          <w:rFonts w:asciiTheme="majorHAnsi" w:hAnsiTheme="majorHAnsi" w:cstheme="majorHAnsi"/>
        </w:rPr>
        <w:br/>
      </w:r>
      <w:r w:rsidR="00E01251" w:rsidRPr="002D45AE">
        <w:rPr>
          <w:rFonts w:asciiTheme="majorHAnsi" w:hAnsiTheme="majorHAnsi" w:cstheme="majorHAnsi"/>
        </w:rPr>
        <w:object w:dxaOrig="1287" w:dyaOrig="832" w14:anchorId="10F0E19B">
          <v:shape id="_x0000_i1027" type="#_x0000_t75" style="width:66.65pt;height:41.35pt" o:ole="">
            <v:imagedata r:id="rId68" o:title=""/>
          </v:shape>
          <o:OLEObject Type="Embed" ProgID="Package" ShapeID="_x0000_i1027" DrawAspect="Icon" ObjectID="_1718776882" r:id="rId69"/>
        </w:object>
      </w:r>
    </w:p>
    <w:p w14:paraId="0FEBD719" w14:textId="31E51157" w:rsidR="00607B86" w:rsidRPr="002D45AE" w:rsidRDefault="00607B86" w:rsidP="00607B86">
      <w:pPr>
        <w:pStyle w:val="NormalWeb"/>
        <w:rPr>
          <w:rFonts w:asciiTheme="majorHAnsi" w:hAnsiTheme="majorHAnsi" w:cstheme="majorHAnsi"/>
          <w:color w:val="000000"/>
          <w:sz w:val="19"/>
          <w:szCs w:val="19"/>
        </w:rPr>
      </w:pPr>
      <w:r w:rsidRPr="002D45AE">
        <w:rPr>
          <w:rFonts w:asciiTheme="majorHAnsi" w:eastAsiaTheme="minorHAnsi" w:hAnsiTheme="majorHAnsi" w:cstheme="majorHAnsi"/>
          <w:sz w:val="22"/>
          <w:szCs w:val="22"/>
        </w:rPr>
        <w:t xml:space="preserve">After creating the view this query returns poor quality segments. </w:t>
      </w:r>
      <w:r w:rsidR="00443831"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[dbo]</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[vColumnstoreDensity]</w:t>
      </w:r>
      <w:r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COMPRESSED_rowgroup_rows_AVG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r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OR</w:t>
      </w:r>
      <w:r w:rsidRPr="002D45AE">
        <w:rPr>
          <w:rFonts w:asciiTheme="majorHAnsi" w:hAnsiTheme="majorHAnsi" w:cstheme="majorHAnsi"/>
          <w:color w:val="000000"/>
          <w:sz w:val="19"/>
          <w:szCs w:val="19"/>
        </w:rPr>
        <w:t xml:space="preserve"> INVISIBLE_rowgroup_rows_AVG </w:t>
      </w:r>
      <w:r w:rsidRPr="002D45AE">
        <w:rPr>
          <w:rFonts w:asciiTheme="majorHAnsi" w:hAnsiTheme="majorHAnsi" w:cstheme="majorHAnsi"/>
          <w:color w:val="808080"/>
          <w:sz w:val="19"/>
          <w:szCs w:val="19"/>
        </w:rPr>
        <w:t>&lt;</w:t>
      </w:r>
      <w:r w:rsidRPr="002D45AE">
        <w:rPr>
          <w:rFonts w:asciiTheme="majorHAnsi" w:hAnsiTheme="majorHAnsi" w:cstheme="majorHAnsi"/>
          <w:color w:val="000000"/>
          <w:sz w:val="19"/>
          <w:szCs w:val="19"/>
        </w:rPr>
        <w:t xml:space="preserve"> 100000</w:t>
      </w:r>
    </w:p>
    <w:p w14:paraId="4F313A44" w14:textId="342A8119" w:rsidR="00134627" w:rsidRPr="002D45AE" w:rsidRDefault="00134627"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The last column generates a SQL statement that can be used to rebuild your indexes, which syntax is:</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808080"/>
          <w:sz w:val="19"/>
          <w:szCs w:val="19"/>
        </w:rPr>
        <w:t>;</w:t>
      </w:r>
    </w:p>
    <w:p w14:paraId="7D77A3FD" w14:textId="68AA3D8A" w:rsidR="00134627" w:rsidRPr="002D45AE" w:rsidRDefault="006E763B" w:rsidP="00134627">
      <w:pPr>
        <w:pStyle w:val="NormalWeb"/>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lastRenderedPageBreak/>
        <w:t>For large tables you may replace the keyword ALL with an index name for more granular control, and i</w:t>
      </w:r>
      <w:r w:rsidR="00134627" w:rsidRPr="002D45AE">
        <w:rPr>
          <w:rFonts w:asciiTheme="majorHAnsi" w:eastAsiaTheme="minorHAnsi" w:hAnsiTheme="majorHAnsi" w:cstheme="majorHAnsi"/>
          <w:sz w:val="22"/>
          <w:szCs w:val="22"/>
        </w:rPr>
        <w:t xml:space="preserve">f your table is </w:t>
      </w:r>
      <w:r w:rsidRPr="002D45AE">
        <w:rPr>
          <w:rFonts w:asciiTheme="majorHAnsi" w:eastAsiaTheme="minorHAnsi" w:hAnsiTheme="majorHAnsi" w:cstheme="majorHAnsi"/>
          <w:sz w:val="22"/>
          <w:szCs w:val="22"/>
        </w:rPr>
        <w:t>partitioned,</w:t>
      </w:r>
      <w:r w:rsidR="00134627" w:rsidRPr="002D45AE">
        <w:rPr>
          <w:rFonts w:asciiTheme="majorHAnsi" w:eastAsiaTheme="minorHAnsi" w:hAnsiTheme="majorHAnsi" w:cstheme="majorHAnsi"/>
          <w:sz w:val="22"/>
          <w:szCs w:val="22"/>
        </w:rPr>
        <w:t xml:space="preserve"> you may </w:t>
      </w:r>
      <w:r w:rsidRPr="002D45AE">
        <w:rPr>
          <w:rFonts w:asciiTheme="majorHAnsi" w:eastAsiaTheme="minorHAnsi" w:hAnsiTheme="majorHAnsi" w:cstheme="majorHAnsi"/>
          <w:sz w:val="22"/>
          <w:szCs w:val="22"/>
        </w:rPr>
        <w:t>also specify a</w:t>
      </w:r>
      <w:r w:rsidR="00134627" w:rsidRPr="002D45AE">
        <w:rPr>
          <w:rFonts w:asciiTheme="majorHAnsi" w:eastAsiaTheme="minorHAnsi" w:hAnsiTheme="majorHAnsi" w:cstheme="majorHAnsi"/>
          <w:sz w:val="22"/>
          <w:szCs w:val="22"/>
        </w:rPr>
        <w:t xml:space="preserve"> partition wit</w:t>
      </w:r>
      <w:r w:rsidRPr="002D45AE">
        <w:rPr>
          <w:rFonts w:asciiTheme="majorHAnsi" w:eastAsiaTheme="minorHAnsi" w:hAnsiTheme="majorHAnsi" w:cstheme="majorHAnsi"/>
          <w:sz w:val="22"/>
          <w:szCs w:val="22"/>
        </w:rPr>
        <w:t>h:</w:t>
      </w:r>
      <w:r w:rsidRPr="002D45AE">
        <w:rPr>
          <w:rFonts w:asciiTheme="majorHAnsi" w:eastAsiaTheme="minorHAnsi" w:hAnsiTheme="majorHAnsi" w:cstheme="majorHAnsi"/>
          <w:sz w:val="22"/>
          <w:szCs w:val="22"/>
        </w:rPr>
        <w:br/>
      </w:r>
      <w:r w:rsidRPr="002D45AE">
        <w:rPr>
          <w:rFonts w:asciiTheme="majorHAnsi" w:hAnsiTheme="majorHAnsi" w:cstheme="majorHAnsi"/>
          <w:color w:val="0000FF"/>
          <w:sz w:val="19"/>
          <w:szCs w:val="19"/>
        </w:rPr>
        <w:t>ALTER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REBUILD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PARTITION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X</w:t>
      </w:r>
      <w:r w:rsidRPr="002D45AE">
        <w:rPr>
          <w:rFonts w:asciiTheme="majorHAnsi" w:hAnsiTheme="majorHAnsi" w:cstheme="majorHAnsi"/>
          <w:color w:val="808080"/>
          <w:sz w:val="19"/>
          <w:szCs w:val="19"/>
        </w:rPr>
        <w:t>;</w:t>
      </w:r>
    </w:p>
    <w:p w14:paraId="7411247B" w14:textId="1F9C3475" w:rsidR="001B39B4" w:rsidRPr="00FA52AE" w:rsidRDefault="00950D89" w:rsidP="00FA52AE">
      <w:pPr>
        <w:pStyle w:val="NormalWeb"/>
        <w:rPr>
          <w:rFonts w:asciiTheme="majorHAnsi" w:hAnsiTheme="majorHAnsi" w:cstheme="majorHAnsi"/>
        </w:rPr>
      </w:pPr>
      <w:r w:rsidRPr="002D45AE">
        <w:rPr>
          <w:rFonts w:asciiTheme="majorHAnsi" w:eastAsiaTheme="minorHAnsi" w:hAnsiTheme="majorHAnsi" w:cstheme="majorHAnsi"/>
          <w:b/>
          <w:bCs/>
          <w:sz w:val="22"/>
          <w:szCs w:val="22"/>
        </w:rPr>
        <w:t xml:space="preserve">Attention: </w:t>
      </w:r>
      <w:r w:rsidR="006E763B" w:rsidRPr="002D45AE">
        <w:rPr>
          <w:rFonts w:asciiTheme="majorHAnsi" w:eastAsiaTheme="minorHAnsi" w:hAnsiTheme="majorHAnsi" w:cstheme="majorHAnsi"/>
          <w:sz w:val="22"/>
          <w:szCs w:val="22"/>
        </w:rPr>
        <w:t>When you run ETL you need memory to compress the new data, but when you rebuild indexes you</w:t>
      </w:r>
      <w:r w:rsidRPr="002D45AE">
        <w:rPr>
          <w:rFonts w:asciiTheme="majorHAnsi" w:eastAsiaTheme="minorHAnsi" w:hAnsiTheme="majorHAnsi" w:cstheme="majorHAnsi"/>
          <w:sz w:val="22"/>
          <w:szCs w:val="22"/>
        </w:rPr>
        <w:t xml:space="preserve"> may</w:t>
      </w:r>
      <w:r w:rsidR="006E763B" w:rsidRPr="002D45AE">
        <w:rPr>
          <w:rFonts w:asciiTheme="majorHAnsi" w:eastAsiaTheme="minorHAnsi" w:hAnsiTheme="majorHAnsi" w:cstheme="majorHAnsi"/>
          <w:sz w:val="22"/>
          <w:szCs w:val="22"/>
        </w:rPr>
        <w:t xml:space="preserve"> need memory for the entire table, so </w:t>
      </w:r>
      <w:r w:rsidR="006E763B" w:rsidRPr="002D45AE">
        <w:rPr>
          <w:rFonts w:asciiTheme="majorHAnsi" w:eastAsiaTheme="minorHAnsi" w:hAnsiTheme="majorHAnsi" w:cstheme="majorHAnsi"/>
          <w:b/>
          <w:bCs/>
          <w:sz w:val="22"/>
          <w:szCs w:val="22"/>
        </w:rPr>
        <w:t>we recommend using a login with a resource class even higher than the one for ETL</w:t>
      </w:r>
      <w:r w:rsidR="006E763B" w:rsidRPr="002D45AE">
        <w:rPr>
          <w:rFonts w:asciiTheme="majorHAnsi" w:eastAsiaTheme="minorHAnsi" w:hAnsiTheme="majorHAnsi" w:cstheme="majorHAnsi"/>
          <w:sz w:val="22"/>
          <w:szCs w:val="22"/>
        </w:rPr>
        <w:t>.</w:t>
      </w:r>
      <w:r w:rsidR="00134627" w:rsidRPr="002D45AE">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Keep in mind that only compressed rowgroups leverage the local cache at the compute nodes, so </w:t>
      </w:r>
      <w:r w:rsidR="009771B0">
        <w:rPr>
          <w:rFonts w:asciiTheme="majorHAnsi" w:eastAsiaTheme="minorHAnsi" w:hAnsiTheme="majorHAnsi" w:cstheme="majorHAnsi"/>
          <w:sz w:val="22"/>
          <w:szCs w:val="22"/>
        </w:rPr>
        <w:t xml:space="preserve">good </w:t>
      </w:r>
      <w:r w:rsidR="0081231E">
        <w:rPr>
          <w:rFonts w:asciiTheme="majorHAnsi" w:eastAsiaTheme="minorHAnsi" w:hAnsiTheme="majorHAnsi" w:cstheme="majorHAnsi"/>
          <w:sz w:val="22"/>
          <w:szCs w:val="22"/>
        </w:rPr>
        <w:t xml:space="preserve">compression is </w:t>
      </w:r>
      <w:r w:rsidR="009771B0">
        <w:rPr>
          <w:rFonts w:asciiTheme="majorHAnsi" w:eastAsiaTheme="minorHAnsi" w:hAnsiTheme="majorHAnsi" w:cstheme="majorHAnsi"/>
          <w:sz w:val="22"/>
          <w:szCs w:val="22"/>
        </w:rPr>
        <w:t>key for performance!</w:t>
      </w:r>
      <w:r w:rsidR="009771B0">
        <w:rPr>
          <w:rFonts w:asciiTheme="majorHAnsi" w:eastAsiaTheme="minorHAnsi" w:hAnsiTheme="majorHAnsi" w:cstheme="majorHAnsi"/>
          <w:sz w:val="22"/>
          <w:szCs w:val="22"/>
        </w:rPr>
        <w:br/>
      </w:r>
      <w:r w:rsidR="009771B0">
        <w:rPr>
          <w:rFonts w:asciiTheme="majorHAnsi" w:eastAsiaTheme="minorHAnsi" w:hAnsiTheme="majorHAnsi" w:cstheme="majorHAnsi"/>
          <w:sz w:val="22"/>
          <w:szCs w:val="22"/>
        </w:rPr>
        <w:br/>
      </w:r>
      <w:hyperlink r:id="rId70" w:history="1">
        <w:r w:rsidR="009771B0" w:rsidRPr="009771B0">
          <w:rPr>
            <w:rStyle w:val="Hyperlink"/>
            <w:rFonts w:asciiTheme="majorHAnsi" w:hAnsiTheme="majorHAnsi" w:cstheme="majorHAnsi"/>
          </w:rPr>
          <w:t>Adaptive caching powers Azure SQL Data Warehouse performance gains | Azure Blog and Updates | Microsoft Azure</w:t>
        </w:r>
      </w:hyperlink>
      <w:r w:rsidR="009771B0">
        <w:rPr>
          <w:rFonts w:asciiTheme="majorHAnsi" w:eastAsiaTheme="minorHAnsi" w:hAnsiTheme="majorHAnsi" w:cstheme="majorHAnsi"/>
          <w:sz w:val="22"/>
          <w:szCs w:val="22"/>
        </w:rPr>
        <w:t xml:space="preserve"> </w:t>
      </w:r>
      <w:r w:rsidR="0081231E">
        <w:rPr>
          <w:rFonts w:asciiTheme="majorHAnsi" w:eastAsiaTheme="minorHAnsi" w:hAnsiTheme="majorHAnsi" w:cstheme="majorHAnsi"/>
          <w:sz w:val="22"/>
          <w:szCs w:val="22"/>
        </w:rPr>
        <w:t xml:space="preserve"> </w:t>
      </w:r>
    </w:p>
    <w:p w14:paraId="5F158116" w14:textId="35BFED5C" w:rsidR="00BD6EF9" w:rsidRDefault="00BD6EF9" w:rsidP="00BD6EF9">
      <w:pPr>
        <w:pStyle w:val="Heading2"/>
        <w:rPr>
          <w:rFonts w:asciiTheme="majorHAnsi" w:hAnsiTheme="majorHAnsi" w:cstheme="majorHAnsi"/>
        </w:rPr>
      </w:pPr>
      <w:bookmarkStart w:id="34" w:name="_Toc107384238"/>
      <w:r>
        <w:rPr>
          <w:rFonts w:asciiTheme="majorHAnsi" w:hAnsiTheme="majorHAnsi" w:cstheme="majorHAnsi"/>
        </w:rPr>
        <w:t>BACKUPS</w:t>
      </w:r>
      <w:r w:rsidR="004D52ED">
        <w:rPr>
          <w:rFonts w:asciiTheme="majorHAnsi" w:hAnsiTheme="majorHAnsi" w:cstheme="majorHAnsi"/>
        </w:rPr>
        <w:t xml:space="preserve"> and DR</w:t>
      </w:r>
      <w:bookmarkEnd w:id="34"/>
    </w:p>
    <w:p w14:paraId="337E8B88" w14:textId="2716DA62" w:rsidR="00854CDD" w:rsidRDefault="00BD6EF9" w:rsidP="00FA52AE">
      <w:pPr>
        <w:pStyle w:val="NormalWeb"/>
        <w:rPr>
          <w:rFonts w:asciiTheme="majorHAnsi" w:hAnsiTheme="majorHAnsi" w:cstheme="majorHAnsi"/>
        </w:rPr>
      </w:pPr>
      <w:r w:rsidRPr="00BD6EF9">
        <w:rPr>
          <w:rFonts w:asciiTheme="majorHAnsi" w:hAnsiTheme="majorHAnsi" w:cstheme="majorHAnsi"/>
          <w:noProof/>
        </w:rPr>
        <w:drawing>
          <wp:inline distT="0" distB="0" distL="0" distR="0" wp14:anchorId="5F697347" wp14:editId="0755398C">
            <wp:extent cx="5479576" cy="2744471"/>
            <wp:effectExtent l="0" t="0" r="6985" b="0"/>
            <wp:docPr id="134" name="Picture 134" descr="Graphical user interface, 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table&#10;&#10;Description automatically generated with medium confidence"/>
                    <pic:cNvPicPr/>
                  </pic:nvPicPr>
                  <pic:blipFill>
                    <a:blip r:embed="rId71"/>
                    <a:stretch>
                      <a:fillRect/>
                    </a:stretch>
                  </pic:blipFill>
                  <pic:spPr>
                    <a:xfrm>
                      <a:off x="0" y="0"/>
                      <a:ext cx="5494764" cy="2752078"/>
                    </a:xfrm>
                    <a:prstGeom prst="rect">
                      <a:avLst/>
                    </a:prstGeom>
                  </pic:spPr>
                </pic:pic>
              </a:graphicData>
            </a:graphic>
          </wp:inline>
        </w:drawing>
      </w:r>
    </w:p>
    <w:p w14:paraId="334ED37F" w14:textId="2826F3A7" w:rsidR="00D84BA7" w:rsidRPr="001A2E50" w:rsidRDefault="001A2E50" w:rsidP="001A2E50">
      <w:pPr>
        <w:pStyle w:val="NormalWeb"/>
        <w:rPr>
          <w:rFonts w:asciiTheme="majorHAnsi" w:eastAsiaTheme="minorHAnsi" w:hAnsiTheme="majorHAnsi" w:cstheme="majorHAnsi"/>
          <w:sz w:val="22"/>
          <w:szCs w:val="22"/>
        </w:rPr>
      </w:pPr>
      <w:r>
        <w:rPr>
          <w:rFonts w:asciiTheme="majorHAnsi" w:eastAsiaTheme="minorHAnsi" w:hAnsiTheme="majorHAnsi" w:cstheme="majorHAnsi"/>
          <w:sz w:val="22"/>
          <w:szCs w:val="22"/>
        </w:rPr>
        <w:t>S</w:t>
      </w:r>
      <w:r w:rsidRPr="001A2E50">
        <w:rPr>
          <w:rFonts w:asciiTheme="majorHAnsi" w:eastAsiaTheme="minorHAnsi" w:hAnsiTheme="majorHAnsi" w:cstheme="majorHAnsi"/>
          <w:sz w:val="22"/>
          <w:szCs w:val="22"/>
        </w:rPr>
        <w:t>ynapse performs a standard geo-backup once per day to a paired datacenter. The RPO for a geo-restore is 24 hours.</w:t>
      </w:r>
    </w:p>
    <w:p w14:paraId="5E15082C" w14:textId="5CDCFF17" w:rsidR="008E0DC9" w:rsidRDefault="00786634" w:rsidP="006E4C8A">
      <w:pPr>
        <w:rPr>
          <w:rFonts w:eastAsia="Times New Roman"/>
          <w:color w:val="0000FF"/>
          <w:sz w:val="24"/>
          <w:szCs w:val="24"/>
          <w:u w:val="single"/>
        </w:rPr>
      </w:pPr>
      <w:hyperlink r:id="rId72" w:history="1">
        <w:r w:rsidR="00D84BA7" w:rsidRPr="003F558A">
          <w:rPr>
            <w:rStyle w:val="Hyperlink"/>
            <w:rFonts w:asciiTheme="majorHAnsi" w:eastAsia="Times New Roman" w:hAnsiTheme="majorHAnsi" w:cstheme="majorHAnsi"/>
            <w:sz w:val="24"/>
            <w:szCs w:val="24"/>
          </w:rPr>
          <w:t>https://docs.microsoft.com/en-us/azure/synapse-analytics/sql-data-warehouse/backup-and-restore</w:t>
        </w:r>
      </w:hyperlink>
      <w:r w:rsidR="006E4C8A">
        <w:rPr>
          <w:rStyle w:val="Hyperlink"/>
          <w:rFonts w:eastAsia="Times New Roman"/>
          <w:sz w:val="24"/>
          <w:szCs w:val="24"/>
        </w:rPr>
        <w:br/>
      </w:r>
    </w:p>
    <w:p w14:paraId="292FEF57" w14:textId="23441D3C" w:rsidR="00B70E1B" w:rsidRPr="004E03A2" w:rsidRDefault="00082D36" w:rsidP="004E03A2">
      <w:pPr>
        <w:pStyle w:val="Heading2"/>
        <w:rPr>
          <w:rFonts w:asciiTheme="majorHAnsi" w:hAnsiTheme="majorHAnsi" w:cstheme="majorHAnsi"/>
        </w:rPr>
      </w:pPr>
      <w:bookmarkStart w:id="35" w:name="_Toc107384239"/>
      <w:r>
        <w:rPr>
          <w:rFonts w:asciiTheme="majorHAnsi" w:hAnsiTheme="majorHAnsi" w:cstheme="majorHAnsi"/>
        </w:rPr>
        <w:t>Summary</w:t>
      </w:r>
      <w:r w:rsidR="000D70BD">
        <w:rPr>
          <w:rFonts w:asciiTheme="majorHAnsi" w:hAnsiTheme="majorHAnsi" w:cstheme="majorHAnsi"/>
        </w:rPr>
        <w:t xml:space="preserve"> of best practices</w:t>
      </w:r>
      <w:bookmarkEnd w:id="35"/>
    </w:p>
    <w:p w14:paraId="168C5233" w14:textId="77777777" w:rsidR="00082D36" w:rsidRDefault="00786634" w:rsidP="006E4C8A">
      <w:hyperlink r:id="rId73" w:history="1">
        <w:r w:rsidR="00082D36">
          <w:rPr>
            <w:rStyle w:val="Hyperlink"/>
          </w:rPr>
          <w:t>Best practices for dedicated SQL pools - Azure Synapse Analytics | Microsoft Docs</w:t>
        </w:r>
      </w:hyperlink>
    </w:p>
    <w:p w14:paraId="5E68114B" w14:textId="2794E7C6" w:rsidR="00B70E1B" w:rsidRPr="006E4C8A" w:rsidRDefault="00786634" w:rsidP="006E4C8A">
      <w:pPr>
        <w:rPr>
          <w:rFonts w:eastAsia="Times New Roman"/>
          <w:color w:val="0000FF"/>
          <w:sz w:val="24"/>
          <w:szCs w:val="24"/>
          <w:u w:val="single"/>
        </w:rPr>
      </w:pPr>
      <w:hyperlink r:id="rId74" w:history="1">
        <w:r w:rsidR="00B70E1B">
          <w:rPr>
            <w:rStyle w:val="Hyperlink"/>
          </w:rPr>
          <w:t>Cheat sheet for dedicated SQL pool (formerly SQL DW) - Azure Synapse Analytics | Microsoft Docs</w:t>
        </w:r>
      </w:hyperlink>
    </w:p>
    <w:p w14:paraId="7C183E81" w14:textId="77777777" w:rsidR="003C16CF" w:rsidRDefault="003C16CF">
      <w:pPr>
        <w:spacing w:line="259" w:lineRule="auto"/>
        <w:rPr>
          <w:rFonts w:asciiTheme="majorHAnsi" w:eastAsia="Times New Roman" w:hAnsiTheme="majorHAnsi" w:cstheme="majorHAnsi"/>
          <w:b/>
          <w:bCs/>
          <w:kern w:val="36"/>
          <w:sz w:val="48"/>
          <w:szCs w:val="48"/>
        </w:rPr>
      </w:pPr>
      <w:r>
        <w:rPr>
          <w:rFonts w:asciiTheme="majorHAnsi" w:hAnsiTheme="majorHAnsi" w:cstheme="majorHAnsi"/>
        </w:rPr>
        <w:br w:type="page"/>
      </w:r>
    </w:p>
    <w:p w14:paraId="5318C737" w14:textId="42A2D6D3" w:rsidR="001274AF" w:rsidRPr="002D45AE" w:rsidRDefault="001274AF" w:rsidP="001274AF">
      <w:pPr>
        <w:pStyle w:val="Heading1"/>
        <w:rPr>
          <w:rFonts w:asciiTheme="majorHAnsi" w:hAnsiTheme="majorHAnsi" w:cstheme="majorHAnsi"/>
        </w:rPr>
      </w:pPr>
      <w:bookmarkStart w:id="36" w:name="_Toc107384240"/>
      <w:r w:rsidRPr="002D45AE">
        <w:rPr>
          <w:rFonts w:asciiTheme="majorHAnsi" w:hAnsiTheme="majorHAnsi" w:cstheme="majorHAnsi"/>
        </w:rPr>
        <w:lastRenderedPageBreak/>
        <w:t>Setting up access for dedicated pools</w:t>
      </w:r>
      <w:bookmarkEnd w:id="36"/>
    </w:p>
    <w:p w14:paraId="789F7267" w14:textId="77777777" w:rsidR="001274AF" w:rsidRPr="002D45AE" w:rsidRDefault="001274AF" w:rsidP="001274AF">
      <w:pPr>
        <w:pStyle w:val="Heading2"/>
        <w:rPr>
          <w:rFonts w:asciiTheme="majorHAnsi" w:hAnsiTheme="majorHAnsi" w:cstheme="majorHAnsi"/>
        </w:rPr>
      </w:pPr>
      <w:bookmarkStart w:id="37" w:name="_Toc107384241"/>
      <w:r w:rsidRPr="002D45AE">
        <w:rPr>
          <w:rFonts w:asciiTheme="majorHAnsi" w:hAnsiTheme="majorHAnsi" w:cstheme="majorHAnsi"/>
        </w:rPr>
        <w:t>Authentication Options</w:t>
      </w:r>
      <w:bookmarkEnd w:id="37"/>
    </w:p>
    <w:p w14:paraId="17F4C91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Authentication can be done with SQL or Active Directory (AD) accounts. A pre-requisite for AD Authentication is to configure and AD Administrator for the Synapse Workspace. </w:t>
      </w:r>
    </w:p>
    <w:p w14:paraId="24D2372B"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 admin can be any AD account or group. </w:t>
      </w:r>
    </w:p>
    <w:bookmarkStart w:id="38" w:name="_Toc75339262"/>
    <w:p w14:paraId="2F9B239F" w14:textId="77777777" w:rsidR="001274AF" w:rsidRPr="002D45AE" w:rsidRDefault="001274AF" w:rsidP="001274AF">
      <w:pPr>
        <w:rPr>
          <w:rStyle w:val="Hyperlink"/>
          <w:rFonts w:asciiTheme="majorHAnsi" w:eastAsia="Times New Roman" w:hAnsiTheme="majorHAnsi" w:cstheme="majorHAnsi"/>
          <w:sz w:val="24"/>
          <w:szCs w:val="24"/>
        </w:rPr>
      </w:pPr>
      <w:r w:rsidRPr="002D45AE">
        <w:rPr>
          <w:rStyle w:val="Hyperlink"/>
          <w:rFonts w:asciiTheme="majorHAnsi" w:eastAsia="Times New Roman" w:hAnsiTheme="majorHAnsi" w:cstheme="majorHAnsi"/>
          <w:sz w:val="24"/>
          <w:szCs w:val="24"/>
        </w:rPr>
        <w:fldChar w:fldCharType="begin"/>
      </w:r>
      <w:r w:rsidRPr="002D45AE">
        <w:rPr>
          <w:rStyle w:val="Hyperlink"/>
          <w:rFonts w:asciiTheme="majorHAnsi" w:eastAsia="Times New Roman" w:hAnsiTheme="majorHAnsi" w:cstheme="majorHAnsi"/>
          <w:sz w:val="24"/>
          <w:szCs w:val="24"/>
        </w:rPr>
        <w:instrText xml:space="preserve"> HYPERLINK "https://docs.microsoft.com/en-us/sql/relational-databases/security/authentication-access/create-a-login?view=sql-server-ver15" </w:instrText>
      </w:r>
      <w:r w:rsidRPr="002D45AE">
        <w:rPr>
          <w:rStyle w:val="Hyperlink"/>
          <w:rFonts w:asciiTheme="majorHAnsi" w:eastAsia="Times New Roman" w:hAnsiTheme="majorHAnsi" w:cstheme="majorHAnsi"/>
          <w:sz w:val="24"/>
          <w:szCs w:val="24"/>
        </w:rPr>
      </w:r>
      <w:r w:rsidRPr="002D45AE">
        <w:rPr>
          <w:rStyle w:val="Hyperlink"/>
          <w:rFonts w:asciiTheme="majorHAnsi" w:eastAsia="Times New Roman" w:hAnsiTheme="majorHAnsi" w:cstheme="majorHAnsi"/>
          <w:sz w:val="24"/>
          <w:szCs w:val="24"/>
        </w:rPr>
        <w:fldChar w:fldCharType="separate"/>
      </w:r>
      <w:r w:rsidRPr="002D45AE">
        <w:rPr>
          <w:rStyle w:val="Hyperlink"/>
          <w:rFonts w:asciiTheme="majorHAnsi" w:eastAsia="Times New Roman" w:hAnsiTheme="majorHAnsi" w:cstheme="majorHAnsi"/>
          <w:sz w:val="24"/>
          <w:szCs w:val="24"/>
        </w:rPr>
        <w:t>https://docs.microsoft.com/en-us/sql/relational-databases/security/authentication-access/create-a-login?view=sql-server-ver15</w:t>
      </w:r>
      <w:r w:rsidRPr="002D45AE">
        <w:rPr>
          <w:rStyle w:val="Hyperlink"/>
          <w:rFonts w:asciiTheme="majorHAnsi" w:eastAsia="Times New Roman" w:hAnsiTheme="majorHAnsi" w:cstheme="majorHAnsi"/>
          <w:sz w:val="24"/>
          <w:szCs w:val="24"/>
        </w:rPr>
        <w:fldChar w:fldCharType="end"/>
      </w:r>
    </w:p>
    <w:p w14:paraId="6DB24AAC" w14:textId="77777777" w:rsidR="001274AF" w:rsidRPr="002D45AE" w:rsidRDefault="00786634" w:rsidP="001274AF">
      <w:pPr>
        <w:rPr>
          <w:rStyle w:val="Hyperlink"/>
          <w:rFonts w:asciiTheme="majorHAnsi" w:eastAsia="Times New Roman" w:hAnsiTheme="majorHAnsi" w:cstheme="majorHAnsi"/>
          <w:sz w:val="24"/>
          <w:szCs w:val="24"/>
        </w:rPr>
      </w:pPr>
      <w:hyperlink r:id="rId75" w:history="1">
        <w:r w:rsidR="001274AF" w:rsidRPr="002D45AE">
          <w:rPr>
            <w:rStyle w:val="Hyperlink"/>
            <w:rFonts w:asciiTheme="majorHAnsi" w:eastAsia="Times New Roman" w:hAnsiTheme="majorHAnsi" w:cstheme="majorHAnsi"/>
            <w:sz w:val="24"/>
            <w:szCs w:val="24"/>
          </w:rPr>
          <w:t>https://docs.microsoft.com/en-us/azure/azure-sql/database/authentication-aad-configure?tabs=azure-powershell</w:t>
        </w:r>
      </w:hyperlink>
    </w:p>
    <w:p w14:paraId="6BE7A65D" w14:textId="77777777" w:rsidR="001274AF" w:rsidRPr="002D45AE" w:rsidRDefault="001274AF" w:rsidP="001274AF">
      <w:pPr>
        <w:pStyle w:val="Heading2"/>
        <w:rPr>
          <w:rFonts w:asciiTheme="majorHAnsi" w:hAnsiTheme="majorHAnsi" w:cstheme="majorHAnsi"/>
        </w:rPr>
      </w:pPr>
      <w:bookmarkStart w:id="39" w:name="_Toc107384242"/>
      <w:bookmarkEnd w:id="38"/>
      <w:r w:rsidRPr="002D45AE">
        <w:rPr>
          <w:rFonts w:asciiTheme="majorHAnsi" w:hAnsiTheme="majorHAnsi" w:cstheme="majorHAnsi"/>
        </w:rPr>
        <w:t>Database Users</w:t>
      </w:r>
      <w:bookmarkEnd w:id="39"/>
    </w:p>
    <w:p w14:paraId="30E61D9F"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To create a database user in a </w:t>
      </w:r>
      <w:r w:rsidRPr="002D45AE">
        <w:rPr>
          <w:rFonts w:asciiTheme="majorHAnsi" w:hAnsiTheme="majorHAnsi" w:cstheme="majorHAnsi"/>
          <w:b/>
          <w:bCs/>
        </w:rPr>
        <w:t>dedicated pool</w:t>
      </w:r>
      <w:r w:rsidRPr="002D45AE">
        <w:rPr>
          <w:rFonts w:asciiTheme="majorHAnsi" w:hAnsiTheme="majorHAnsi" w:cstheme="majorHAnsi"/>
        </w:rPr>
        <w:t xml:space="preserve">, we need 3 steps: </w:t>
      </w:r>
    </w:p>
    <w:p w14:paraId="070B1C88"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login at the server level, which may be an individual account or AD Group.</w:t>
      </w:r>
    </w:p>
    <w:p w14:paraId="5052309F"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Create user in the databases from the login.</w:t>
      </w:r>
    </w:p>
    <w:p w14:paraId="7C202BD5" w14:textId="77777777" w:rsidR="001274AF" w:rsidRPr="002D45AE" w:rsidRDefault="001274AF" w:rsidP="001274AF">
      <w:pPr>
        <w:pStyle w:val="ListParagraph"/>
        <w:numPr>
          <w:ilvl w:val="0"/>
          <w:numId w:val="12"/>
        </w:numPr>
        <w:rPr>
          <w:rFonts w:asciiTheme="majorHAnsi" w:hAnsiTheme="majorHAnsi" w:cstheme="majorHAnsi"/>
        </w:rPr>
      </w:pPr>
      <w:r w:rsidRPr="002D45AE">
        <w:rPr>
          <w:rFonts w:asciiTheme="majorHAnsi" w:hAnsiTheme="majorHAnsi" w:cstheme="majorHAnsi"/>
        </w:rPr>
        <w:t>Grant Permissions</w:t>
      </w:r>
    </w:p>
    <w:p w14:paraId="793E960B" w14:textId="77777777" w:rsidR="001274AF" w:rsidRPr="002D45AE" w:rsidRDefault="001274AF" w:rsidP="001274AF">
      <w:pPr>
        <w:rPr>
          <w:rFonts w:asciiTheme="majorHAnsi" w:hAnsiTheme="majorHAnsi" w:cstheme="majorHAnsi"/>
          <w:color w:val="000000"/>
          <w:sz w:val="19"/>
          <w:szCs w:val="19"/>
        </w:rPr>
      </w:pPr>
      <w:r w:rsidRPr="002D45AE">
        <w:rPr>
          <w:rFonts w:asciiTheme="majorHAnsi" w:hAnsiTheme="majorHAnsi" w:cstheme="majorHAnsi"/>
        </w:rPr>
        <w:t>Example:</w:t>
      </w:r>
    </w:p>
    <w:p w14:paraId="710F1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1 - server level logins / connect to master</w:t>
      </w:r>
    </w:p>
    <w:p w14:paraId="6A7FA63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user </w:t>
      </w:r>
    </w:p>
    <w:p w14:paraId="3E18277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[login_name@domain.com]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3FAF6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--Example to create an AD group </w:t>
      </w:r>
    </w:p>
    <w:p w14:paraId="46FE63B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[AD_Group]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EXTERNAL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PROVIDER</w:t>
      </w:r>
    </w:p>
    <w:p w14:paraId="2844A00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6BBAFA2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--PART 2 – database user / connect to your dedicated pool</w:t>
      </w:r>
    </w:p>
    <w:p w14:paraId="7F1AFE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user</w:t>
      </w:r>
      <w:r w:rsidRPr="002D45AE">
        <w:rPr>
          <w:rFonts w:asciiTheme="majorHAnsi" w:hAnsiTheme="majorHAnsi" w:cstheme="majorHAnsi"/>
          <w:color w:val="000000"/>
          <w:sz w:val="19"/>
          <w:szCs w:val="19"/>
        </w:rPr>
        <w:t xml:space="preserve"> [AD_Group_Or_User]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login</w:t>
      </w:r>
      <w:r w:rsidRPr="002D45AE">
        <w:rPr>
          <w:rFonts w:asciiTheme="majorHAnsi" w:hAnsiTheme="majorHAnsi" w:cstheme="majorHAnsi"/>
          <w:color w:val="000000"/>
          <w:sz w:val="19"/>
          <w:szCs w:val="19"/>
        </w:rPr>
        <w:t xml:space="preserve"> [</w:t>
      </w:r>
      <w:bookmarkStart w:id="40" w:name="_Hlk77669597"/>
      <w:r w:rsidRPr="002D45AE">
        <w:rPr>
          <w:rFonts w:asciiTheme="majorHAnsi" w:hAnsiTheme="majorHAnsi" w:cstheme="majorHAnsi"/>
          <w:color w:val="000000"/>
          <w:sz w:val="19"/>
          <w:szCs w:val="19"/>
        </w:rPr>
        <w:t>AD_Group_Or_User</w:t>
      </w:r>
      <w:bookmarkEnd w:id="40"/>
      <w:r w:rsidRPr="002D45AE">
        <w:rPr>
          <w:rFonts w:asciiTheme="majorHAnsi" w:hAnsiTheme="majorHAnsi" w:cstheme="majorHAnsi"/>
          <w:color w:val="000000"/>
          <w:sz w:val="19"/>
          <w:szCs w:val="19"/>
        </w:rPr>
        <w:t>]</w:t>
      </w:r>
    </w:p>
    <w:p w14:paraId="49991965" w14:textId="77777777" w:rsidR="001274AF" w:rsidRPr="002D45AE" w:rsidRDefault="001274AF" w:rsidP="001274AF">
      <w:pPr>
        <w:rPr>
          <w:rFonts w:asciiTheme="majorHAnsi" w:hAnsiTheme="majorHAnsi" w:cstheme="majorHAnsi"/>
        </w:rPr>
      </w:pPr>
    </w:p>
    <w:p w14:paraId="1170156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8000"/>
          <w:sz w:val="19"/>
          <w:szCs w:val="19"/>
        </w:rPr>
      </w:pPr>
      <w:r w:rsidRPr="002D45AE">
        <w:rPr>
          <w:rFonts w:asciiTheme="majorHAnsi" w:hAnsiTheme="majorHAnsi" w:cstheme="majorHAnsi"/>
          <w:color w:val="008000"/>
          <w:sz w:val="19"/>
          <w:szCs w:val="19"/>
        </w:rPr>
        <w:t>--PART 3 – grant access</w:t>
      </w:r>
    </w:p>
    <w:p w14:paraId="13F2D95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entire database level use database roles</w:t>
      </w:r>
    </w:p>
    <w:p w14:paraId="66893AF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admin permission on the database:</w:t>
      </w:r>
    </w:p>
    <w:p w14:paraId="39A81D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'db_owner'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018C15EC"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631A70B"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select permission on all user tables and views:</w:t>
      </w:r>
    </w:p>
    <w:p w14:paraId="69E2468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'db_datareader'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28B9C12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p>
    <w:p w14:paraId="7934C46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--Grant insert/update/delete permission on all user tables:</w:t>
      </w:r>
    </w:p>
    <w:p w14:paraId="785F49D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EXEC</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0000"/>
          <w:sz w:val="19"/>
          <w:szCs w:val="19"/>
        </w:rPr>
        <w:t>sp_addrolemember</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FF0000"/>
          <w:sz w:val="19"/>
          <w:szCs w:val="19"/>
        </w:rPr>
        <w:t>'db_datawriter'</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w:t>
      </w:r>
      <w:r w:rsidRPr="002D45AE">
        <w:rPr>
          <w:rFonts w:asciiTheme="majorHAnsi" w:hAnsiTheme="majorHAnsi" w:cstheme="majorHAnsi"/>
          <w:color w:val="000000"/>
          <w:sz w:val="19"/>
          <w:szCs w:val="19"/>
        </w:rPr>
        <w:t>AD_Group_Or_User</w:t>
      </w:r>
      <w:r w:rsidRPr="002D45AE">
        <w:rPr>
          <w:rFonts w:asciiTheme="majorHAnsi" w:hAnsiTheme="majorHAnsi" w:cstheme="majorHAnsi"/>
          <w:color w:val="FF0000"/>
          <w:sz w:val="19"/>
          <w:szCs w:val="19"/>
        </w:rPr>
        <w:t>'</w:t>
      </w:r>
    </w:p>
    <w:p w14:paraId="7AA13770" w14:textId="77777777" w:rsidR="001274AF" w:rsidRPr="002D45AE" w:rsidRDefault="001274AF" w:rsidP="001274AF">
      <w:pPr>
        <w:rPr>
          <w:rFonts w:asciiTheme="majorHAnsi" w:hAnsiTheme="majorHAnsi" w:cstheme="majorHAnsi"/>
        </w:rPr>
      </w:pPr>
    </w:p>
    <w:p w14:paraId="15D8BEA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type="page"/>
      </w:r>
      <w:r w:rsidRPr="002D45AE">
        <w:rPr>
          <w:rFonts w:asciiTheme="majorHAnsi" w:hAnsiTheme="majorHAnsi" w:cstheme="majorHAnsi"/>
        </w:rPr>
        <w:lastRenderedPageBreak/>
        <w:t>For more granular access the major commands are:</w:t>
      </w:r>
    </w:p>
    <w:p w14:paraId="37169CA1"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Grant - assigns permissions.</w:t>
      </w:r>
    </w:p>
    <w:p w14:paraId="79839A6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Revoke - removes permissions.</w:t>
      </w:r>
    </w:p>
    <w:p w14:paraId="48C7AAC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b/>
        <w:t>Deny - Prohibits access, which takes precedence over any grant, so use carefully.</w:t>
      </w:r>
    </w:p>
    <w:p w14:paraId="2EEE644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 xml:space="preserve">These commands are applied to a </w:t>
      </w:r>
      <w:r w:rsidRPr="002D45AE">
        <w:rPr>
          <w:rFonts w:asciiTheme="majorHAnsi" w:hAnsiTheme="majorHAnsi" w:cstheme="majorHAnsi"/>
          <w:color w:val="000000"/>
          <w:sz w:val="19"/>
          <w:szCs w:val="19"/>
        </w:rPr>
        <w:t xml:space="preserve">[principal], which can be a SQL User, AD User or AD Group. </w:t>
      </w:r>
    </w:p>
    <w:p w14:paraId="0A8A2AE0"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major operations are select, insert, delete, update, execute. You may also use the keyword "all", which will grant all operations applicable to the objects.</w:t>
      </w:r>
    </w:p>
    <w:p w14:paraId="719B8B7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permissions at the schema level use</w:t>
      </w:r>
    </w:p>
    <w:p w14:paraId="774362D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[schema_name]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6F34054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 xml:space="preserve">--To remove you may use </w:t>
      </w:r>
    </w:p>
    <w:p w14:paraId="39BA9A8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revoke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all</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[schema_name]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46C6257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br/>
        <w:t>--Deny example</w:t>
      </w:r>
    </w:p>
    <w:p w14:paraId="3A9962C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deny</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update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delete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[table]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296F9735"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br/>
      </w:r>
      <w:r w:rsidRPr="002D45AE">
        <w:rPr>
          <w:rFonts w:asciiTheme="majorHAnsi" w:hAnsiTheme="majorHAnsi" w:cstheme="majorHAnsi"/>
          <w:b/>
          <w:bCs/>
        </w:rPr>
        <w:t>Note:</w:t>
      </w:r>
      <w:r w:rsidRPr="002D45AE">
        <w:rPr>
          <w:rFonts w:asciiTheme="majorHAnsi" w:hAnsiTheme="majorHAnsi" w:cstheme="majorHAnsi"/>
        </w:rPr>
        <w:t xml:space="preserve"> There is a special principal called public which represents all users. When you Grant/Revoke/Deny to public this will apply to everyone. To undo a deny run a grant.</w:t>
      </w:r>
    </w:p>
    <w:p w14:paraId="39088C1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w:t>
      </w:r>
      <w:r w:rsidRPr="002D45AE">
        <w:rPr>
          <w:rFonts w:asciiTheme="majorHAnsi" w:hAnsiTheme="majorHAnsi" w:cstheme="majorHAnsi"/>
          <w:color w:val="008000"/>
          <w:sz w:val="19"/>
          <w:szCs w:val="19"/>
        </w:rPr>
        <w:t>-To grant permissions at the object level use</w:t>
      </w:r>
    </w:p>
    <w:p w14:paraId="17F3454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[object]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00"/>
          <w:sz w:val="19"/>
          <w:szCs w:val="19"/>
        </w:rPr>
        <w:br/>
      </w:r>
    </w:p>
    <w:p w14:paraId="6AB525A8" w14:textId="77777777" w:rsidR="001274AF" w:rsidRPr="002D45AE" w:rsidRDefault="001274AF" w:rsidP="001274AF">
      <w:pPr>
        <w:pStyle w:val="NoSpacing"/>
        <w:rPr>
          <w:rFonts w:asciiTheme="majorHAnsi" w:hAnsiTheme="majorHAnsi" w:cstheme="majorHAnsi"/>
        </w:rPr>
      </w:pPr>
      <w:r w:rsidRPr="002D45AE">
        <w:rPr>
          <w:rFonts w:asciiTheme="majorHAnsi" w:hAnsiTheme="majorHAnsi" w:cstheme="majorHAnsi"/>
        </w:rPr>
        <w:t xml:space="preserve">For </w:t>
      </w:r>
      <w:r w:rsidRPr="002D45AE">
        <w:rPr>
          <w:rFonts w:asciiTheme="majorHAnsi" w:hAnsiTheme="majorHAnsi" w:cstheme="majorHAnsi"/>
          <w:b/>
          <w:bCs/>
        </w:rPr>
        <w:t xml:space="preserve">serverless pools </w:t>
      </w:r>
      <w:r w:rsidRPr="002D45AE">
        <w:rPr>
          <w:rFonts w:asciiTheme="majorHAnsi" w:hAnsiTheme="majorHAnsi" w:cstheme="majorHAnsi"/>
        </w:rPr>
        <w:t>connect to master database and run:</w:t>
      </w:r>
    </w:p>
    <w:p w14:paraId="427283B6"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imes New Roman" w:hAnsiTheme="majorHAnsi" w:cstheme="majorHAnsi"/>
          <w:color w:val="0000FF"/>
          <w:sz w:val="21"/>
          <w:szCs w:val="21"/>
        </w:rPr>
        <w:t>CREATE</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LOGIN</w:t>
      </w:r>
      <w:r w:rsidRPr="002D45AE">
        <w:rPr>
          <w:rFonts w:asciiTheme="majorHAnsi" w:eastAsia="Times New Roman" w:hAnsiTheme="majorHAnsi" w:cstheme="majorHAnsi"/>
          <w:color w:val="000000"/>
          <w:sz w:val="21"/>
          <w:szCs w:val="21"/>
        </w:rPr>
        <w:t> [AD_GROUP_Or_User] </w:t>
      </w:r>
      <w:r w:rsidRPr="002D45AE">
        <w:rPr>
          <w:rFonts w:asciiTheme="majorHAnsi" w:eastAsia="Times New Roman" w:hAnsiTheme="majorHAnsi" w:cstheme="majorHAnsi"/>
          <w:color w:val="0000FF"/>
          <w:sz w:val="21"/>
          <w:szCs w:val="21"/>
        </w:rPr>
        <w:t>FROM</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EXTERNAL</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PROVIDER</w:t>
      </w:r>
      <w:r w:rsidRPr="002D45AE">
        <w:rPr>
          <w:rFonts w:asciiTheme="majorHAnsi" w:eastAsia="Times New Roman" w:hAnsiTheme="majorHAnsi" w:cstheme="majorHAnsi"/>
          <w:color w:val="000000"/>
          <w:sz w:val="21"/>
          <w:szCs w:val="21"/>
        </w:rPr>
        <w:t>;</w:t>
      </w:r>
    </w:p>
    <w:p w14:paraId="3E33A340" w14:textId="77777777" w:rsidR="001274AF" w:rsidRPr="002D45AE" w:rsidRDefault="001274AF" w:rsidP="001274AF">
      <w:pPr>
        <w:shd w:val="clear" w:color="auto" w:fill="FFFFFE"/>
        <w:spacing w:line="285" w:lineRule="atLeast"/>
        <w:rPr>
          <w:rFonts w:asciiTheme="majorHAnsi" w:eastAsia="Times New Roman" w:hAnsiTheme="majorHAnsi" w:cstheme="majorHAnsi"/>
          <w:color w:val="000000"/>
          <w:sz w:val="21"/>
          <w:szCs w:val="21"/>
        </w:rPr>
      </w:pPr>
      <w:r w:rsidRPr="002D45AE">
        <w:rPr>
          <w:rFonts w:asciiTheme="majorHAnsi" w:eastAsiaTheme="minorEastAsia" w:hAnsiTheme="majorHAnsi" w:cstheme="majorHAnsi"/>
        </w:rPr>
        <w:t>For admin users also run:</w:t>
      </w:r>
      <w:r w:rsidRPr="002D45AE">
        <w:rPr>
          <w:rFonts w:asciiTheme="majorHAnsi" w:eastAsia="Times New Roman" w:hAnsiTheme="majorHAnsi" w:cstheme="majorHAnsi"/>
          <w:color w:val="0000FF"/>
          <w:sz w:val="21"/>
          <w:szCs w:val="21"/>
        </w:rPr>
        <w:br/>
        <w:t>ALTER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SERVER</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ROLE</w:t>
      </w:r>
      <w:r w:rsidRPr="002D45AE">
        <w:rPr>
          <w:rFonts w:asciiTheme="majorHAnsi" w:eastAsia="Times New Roman" w:hAnsiTheme="majorHAnsi" w:cstheme="majorHAnsi"/>
          <w:color w:val="000000"/>
          <w:sz w:val="21"/>
          <w:szCs w:val="21"/>
        </w:rPr>
        <w:t> sysadmin </w:t>
      </w:r>
      <w:r w:rsidRPr="002D45AE">
        <w:rPr>
          <w:rFonts w:asciiTheme="majorHAnsi" w:eastAsia="Times New Roman" w:hAnsiTheme="majorHAnsi" w:cstheme="majorHAnsi"/>
          <w:color w:val="0000FF"/>
          <w:sz w:val="21"/>
          <w:szCs w:val="21"/>
        </w:rPr>
        <w:t>ADD</w:t>
      </w:r>
      <w:r w:rsidRPr="002D45AE">
        <w:rPr>
          <w:rFonts w:asciiTheme="majorHAnsi" w:eastAsia="Times New Roman" w:hAnsiTheme="majorHAnsi" w:cstheme="majorHAnsi"/>
          <w:color w:val="000000"/>
          <w:sz w:val="21"/>
          <w:szCs w:val="21"/>
        </w:rPr>
        <w:t> </w:t>
      </w:r>
      <w:r w:rsidRPr="002D45AE">
        <w:rPr>
          <w:rFonts w:asciiTheme="majorHAnsi" w:eastAsia="Times New Roman" w:hAnsiTheme="majorHAnsi" w:cstheme="majorHAnsi"/>
          <w:color w:val="0000FF"/>
          <w:sz w:val="21"/>
          <w:szCs w:val="21"/>
        </w:rPr>
        <w:t>MEMBER</w:t>
      </w:r>
      <w:r w:rsidRPr="002D45AE">
        <w:rPr>
          <w:rFonts w:asciiTheme="majorHAnsi" w:eastAsia="Times New Roman" w:hAnsiTheme="majorHAnsi" w:cstheme="majorHAnsi"/>
          <w:color w:val="000000"/>
          <w:sz w:val="21"/>
          <w:szCs w:val="21"/>
        </w:rPr>
        <w:t> [AD_GROUP_Or_User];</w:t>
      </w:r>
    </w:p>
    <w:p w14:paraId="5E0AA8B0"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59F64AFE" w14:textId="77777777" w:rsidR="001274AF" w:rsidRPr="002D45AE" w:rsidRDefault="001274AF" w:rsidP="001274AF">
      <w:pPr>
        <w:pStyle w:val="NoSpacing"/>
        <w:rPr>
          <w:rFonts w:asciiTheme="majorHAnsi" w:eastAsia="Times New Roman" w:hAnsiTheme="majorHAnsi" w:cstheme="majorHAnsi"/>
          <w:color w:val="000000"/>
          <w:sz w:val="21"/>
          <w:szCs w:val="21"/>
        </w:rPr>
      </w:pPr>
      <w:r w:rsidRPr="002D45AE">
        <w:rPr>
          <w:rFonts w:asciiTheme="majorHAnsi" w:eastAsia="Times New Roman" w:hAnsiTheme="majorHAnsi" w:cstheme="majorHAnsi"/>
          <w:b/>
          <w:bCs/>
          <w:color w:val="000000"/>
          <w:sz w:val="21"/>
          <w:szCs w:val="21"/>
        </w:rPr>
        <w:t>Note:</w:t>
      </w:r>
      <w:r w:rsidRPr="002D45AE">
        <w:rPr>
          <w:rFonts w:asciiTheme="majorHAnsi" w:eastAsia="Times New Roman" w:hAnsiTheme="majorHAnsi" w:cstheme="majorHAnsi"/>
          <w:color w:val="000000"/>
          <w:sz w:val="21"/>
          <w:szCs w:val="21"/>
        </w:rPr>
        <w:t xml:space="preserve"> In order to allow users run queries against the data lake assign role “</w:t>
      </w:r>
      <w:r w:rsidRPr="002D45AE">
        <w:rPr>
          <w:rFonts w:asciiTheme="majorHAnsi" w:hAnsiTheme="majorHAnsi" w:cstheme="majorHAnsi"/>
          <w:b/>
          <w:bCs/>
          <w:color w:val="171717"/>
          <w:sz w:val="21"/>
          <w:szCs w:val="21"/>
          <w:shd w:val="clear" w:color="auto" w:fill="FFFFFF"/>
        </w:rPr>
        <w:t>Storage Blob Data Contributor</w:t>
      </w:r>
      <w:r w:rsidRPr="002D45AE">
        <w:rPr>
          <w:rFonts w:asciiTheme="majorHAnsi" w:hAnsiTheme="majorHAnsi" w:cstheme="majorHAnsi"/>
          <w:color w:val="171717"/>
          <w:sz w:val="21"/>
          <w:szCs w:val="21"/>
          <w:shd w:val="clear" w:color="auto" w:fill="FFFFFF"/>
        </w:rPr>
        <w:t xml:space="preserve">” to the same </w:t>
      </w:r>
      <w:r w:rsidRPr="002D45AE">
        <w:rPr>
          <w:rFonts w:asciiTheme="majorHAnsi" w:eastAsia="Times New Roman" w:hAnsiTheme="majorHAnsi" w:cstheme="majorHAnsi"/>
          <w:color w:val="000000"/>
          <w:sz w:val="21"/>
          <w:szCs w:val="21"/>
        </w:rPr>
        <w:t>AD_GROUP_Or_User.</w:t>
      </w:r>
    </w:p>
    <w:p w14:paraId="58A7D10E"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390BFDAC" w14:textId="77777777" w:rsidR="001274AF" w:rsidRPr="002D45AE" w:rsidRDefault="001274AF" w:rsidP="001274AF">
      <w:pPr>
        <w:pStyle w:val="NoSpacing"/>
        <w:rPr>
          <w:rFonts w:asciiTheme="majorHAnsi" w:eastAsia="Times New Roman" w:hAnsiTheme="majorHAnsi" w:cstheme="majorHAnsi"/>
          <w:color w:val="000000"/>
          <w:sz w:val="21"/>
          <w:szCs w:val="21"/>
        </w:rPr>
      </w:pPr>
    </w:p>
    <w:p w14:paraId="1C0F856E"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References:</w:t>
      </w:r>
      <w:r w:rsidRPr="002D45AE">
        <w:rPr>
          <w:rStyle w:val="Hyperlink"/>
          <w:rFonts w:asciiTheme="majorHAnsi" w:eastAsia="Times New Roman" w:hAnsiTheme="majorHAnsi" w:cstheme="majorHAnsi"/>
          <w:sz w:val="24"/>
          <w:szCs w:val="24"/>
        </w:rPr>
        <w:br/>
      </w:r>
      <w:hyperlink r:id="rId76" w:history="1">
        <w:r w:rsidRPr="002D45AE">
          <w:rPr>
            <w:rStyle w:val="Hyperlink"/>
            <w:rFonts w:asciiTheme="majorHAnsi" w:hAnsiTheme="majorHAnsi" w:cstheme="majorHAnsi"/>
          </w:rPr>
          <w:t>How to set up access control for your Synapse workspace - Azure Synapse Analytics | Microsoft Docs</w:t>
        </w:r>
      </w:hyperlink>
    </w:p>
    <w:p w14:paraId="1A7E8D8D" w14:textId="77777777" w:rsidR="001274AF" w:rsidRPr="002D45AE" w:rsidRDefault="00786634" w:rsidP="001274AF">
      <w:pPr>
        <w:rPr>
          <w:rFonts w:asciiTheme="majorHAnsi" w:eastAsia="Times New Roman" w:hAnsiTheme="majorHAnsi" w:cstheme="majorHAnsi"/>
          <w:sz w:val="24"/>
          <w:szCs w:val="24"/>
        </w:rPr>
      </w:pPr>
      <w:hyperlink r:id="rId77" w:history="1">
        <w:r w:rsidR="001274AF" w:rsidRPr="002D45AE">
          <w:rPr>
            <w:rStyle w:val="Hyperlink"/>
            <w:rFonts w:asciiTheme="majorHAnsi" w:eastAsia="Times New Roman" w:hAnsiTheme="majorHAnsi" w:cstheme="majorHAnsi"/>
            <w:sz w:val="24"/>
            <w:szCs w:val="24"/>
          </w:rPr>
          <w:t>https://docs.microsoft.com/en-us/sql/t-sql/statements/grant-object-permissions-transact-sql?view=sql-server-ver15</w:t>
        </w:r>
      </w:hyperlink>
    </w:p>
    <w:p w14:paraId="6DAC77AD" w14:textId="111881D2" w:rsidR="001274AF" w:rsidRPr="00834D2D" w:rsidRDefault="00786634" w:rsidP="001274AF">
      <w:pPr>
        <w:rPr>
          <w:rFonts w:asciiTheme="majorHAnsi" w:hAnsiTheme="majorHAnsi" w:cstheme="majorHAnsi"/>
        </w:rPr>
      </w:pPr>
      <w:hyperlink r:id="rId78" w:history="1">
        <w:r w:rsidR="001274AF" w:rsidRPr="002D45AE">
          <w:rPr>
            <w:rStyle w:val="Hyperlink"/>
            <w:rFonts w:asciiTheme="majorHAnsi" w:eastAsia="Times New Roman" w:hAnsiTheme="majorHAnsi" w:cstheme="majorHAnsi"/>
            <w:sz w:val="24"/>
            <w:szCs w:val="24"/>
          </w:rPr>
          <w:t>https://docs.microsoft.com/en-us/sql/t-sql/statements/deny-transact-sql?view=sql-server-ver15</w:t>
        </w:r>
      </w:hyperlink>
      <w:r w:rsidR="001274AF" w:rsidRPr="002D45AE">
        <w:rPr>
          <w:rStyle w:val="Hyperlink"/>
          <w:rFonts w:asciiTheme="majorHAnsi" w:hAnsiTheme="majorHAnsi" w:cstheme="majorHAnsi"/>
        </w:rPr>
        <w:br/>
      </w:r>
      <w:hyperlink r:id="rId79" w:history="1">
        <w:r w:rsidR="001274AF" w:rsidRPr="002D45AE">
          <w:rPr>
            <w:rStyle w:val="Hyperlink"/>
            <w:rFonts w:asciiTheme="majorHAnsi" w:eastAsia="Times New Roman" w:hAnsiTheme="majorHAnsi" w:cstheme="majorHAnsi"/>
            <w:sz w:val="24"/>
            <w:szCs w:val="24"/>
          </w:rPr>
          <w:t>https://docs.microsoft.com/en-us/sql/t-sql/statements/grant-schema-permissions-transact-sql?view=sql-server-ver15</w:t>
        </w:r>
      </w:hyperlink>
    </w:p>
    <w:p w14:paraId="5A829E2E"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C781146" w14:textId="4922E39B" w:rsidR="001274AF" w:rsidRPr="002D45AE" w:rsidRDefault="001274AF" w:rsidP="001274AF">
      <w:pPr>
        <w:pStyle w:val="Heading2"/>
        <w:rPr>
          <w:rFonts w:asciiTheme="majorHAnsi" w:hAnsiTheme="majorHAnsi" w:cstheme="majorHAnsi"/>
        </w:rPr>
      </w:pPr>
      <w:bookmarkStart w:id="41" w:name="_Toc107384243"/>
      <w:r w:rsidRPr="002D45AE">
        <w:rPr>
          <w:rFonts w:asciiTheme="majorHAnsi" w:hAnsiTheme="majorHAnsi" w:cstheme="majorHAnsi"/>
        </w:rPr>
        <w:lastRenderedPageBreak/>
        <w:t>Row-level Security</w:t>
      </w:r>
      <w:bookmarkEnd w:id="41"/>
    </w:p>
    <w:p w14:paraId="753B73C8"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Row level security allows users to see only certain rows in a table/view/function.</w:t>
      </w:r>
    </w:p>
    <w:p w14:paraId="04D5B93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 implementation requires creating a "SECURITY POLICY" and "inline table-valued function".</w:t>
      </w:r>
    </w:p>
    <w:p w14:paraId="162E5842" w14:textId="2A843F2F" w:rsidR="001274AF" w:rsidRPr="002D45AE" w:rsidRDefault="001274AF" w:rsidP="001274AF">
      <w:pPr>
        <w:rPr>
          <w:rStyle w:val="Hyperlink"/>
          <w:rFonts w:asciiTheme="majorHAnsi" w:hAnsiTheme="majorHAnsi" w:cstheme="majorHAnsi"/>
          <w:b/>
          <w:bCs/>
          <w:sz w:val="24"/>
          <w:szCs w:val="24"/>
        </w:rPr>
      </w:pPr>
      <w:r w:rsidRPr="002D45AE">
        <w:rPr>
          <w:rFonts w:asciiTheme="majorHAnsi" w:hAnsiTheme="majorHAnsi" w:cstheme="majorHAnsi"/>
        </w:rPr>
        <w:t>Example:</w:t>
      </w:r>
      <w:r w:rsidRPr="002D45AE">
        <w:rPr>
          <w:rFonts w:asciiTheme="majorHAnsi" w:hAnsiTheme="majorHAnsi" w:cstheme="majorHAnsi"/>
        </w:rPr>
        <w:br/>
      </w:r>
      <w:r w:rsidR="00E1269C" w:rsidRPr="002D45AE">
        <w:rPr>
          <w:rFonts w:asciiTheme="majorHAnsi" w:hAnsiTheme="majorHAnsi" w:cstheme="majorHAnsi"/>
        </w:rPr>
        <w:object w:dxaOrig="1520" w:dyaOrig="985" w14:anchorId="3E075DC7">
          <v:shape id="_x0000_i1028" type="#_x0000_t75" style="width:77.35pt;height:51.6pt" o:ole="">
            <v:imagedata r:id="rId80" o:title=""/>
          </v:shape>
          <o:OLEObject Type="Embed" ProgID="Package" ShapeID="_x0000_i1028" DrawAspect="Icon" ObjectID="_1718776883" r:id="rId81"/>
        </w:object>
      </w:r>
      <w:r w:rsidRPr="002D45AE">
        <w:rPr>
          <w:rFonts w:asciiTheme="majorHAnsi" w:hAnsiTheme="majorHAnsi" w:cstheme="majorHAnsi"/>
        </w:rPr>
        <w:br/>
      </w:r>
      <w:hyperlink r:id="rId82" w:history="1">
        <w:r w:rsidRPr="002D45AE">
          <w:rPr>
            <w:rStyle w:val="Hyperlink"/>
            <w:rFonts w:asciiTheme="majorHAnsi" w:hAnsiTheme="majorHAnsi" w:cstheme="majorHAnsi"/>
            <w:sz w:val="24"/>
            <w:szCs w:val="24"/>
          </w:rPr>
          <w:t>Row-Level Security - SQL Server | Microsoft Docs</w:t>
        </w:r>
      </w:hyperlink>
    </w:p>
    <w:p w14:paraId="0AFC8C16" w14:textId="77777777" w:rsidR="001274AF" w:rsidRPr="002D45AE" w:rsidRDefault="001274AF" w:rsidP="001274AF">
      <w:pPr>
        <w:pStyle w:val="Heading2"/>
        <w:rPr>
          <w:rFonts w:asciiTheme="majorHAnsi" w:hAnsiTheme="majorHAnsi" w:cstheme="majorHAnsi"/>
        </w:rPr>
      </w:pPr>
      <w:bookmarkStart w:id="42" w:name="_Toc107384244"/>
      <w:r w:rsidRPr="002D45AE">
        <w:rPr>
          <w:rFonts w:asciiTheme="majorHAnsi" w:hAnsiTheme="majorHAnsi" w:cstheme="majorHAnsi"/>
        </w:rPr>
        <w:t>Column-level Security</w:t>
      </w:r>
      <w:bookmarkEnd w:id="42"/>
    </w:p>
    <w:p w14:paraId="1596CCA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Column level security allows users to see only certain columns in a table/view/function.</w:t>
      </w:r>
    </w:p>
    <w:p w14:paraId="553535D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--To grant permission at the column level use</w:t>
      </w:r>
    </w:p>
    <w:p w14:paraId="75608FB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GRANT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[schema]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ColumnA</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ColumnB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TO</w:t>
      </w:r>
      <w:r w:rsidRPr="002D45AE">
        <w:rPr>
          <w:rFonts w:asciiTheme="majorHAnsi" w:hAnsiTheme="majorHAnsi" w:cstheme="majorHAnsi"/>
          <w:color w:val="000000"/>
          <w:sz w:val="19"/>
          <w:szCs w:val="19"/>
        </w:rPr>
        <w:t xml:space="preserve"> [principal]</w:t>
      </w:r>
      <w:r w:rsidRPr="002D45AE">
        <w:rPr>
          <w:rFonts w:asciiTheme="majorHAnsi" w:hAnsiTheme="majorHAnsi" w:cstheme="majorHAnsi"/>
          <w:color w:val="808080"/>
          <w:sz w:val="19"/>
          <w:szCs w:val="19"/>
        </w:rPr>
        <w:t>;</w:t>
      </w:r>
    </w:p>
    <w:p w14:paraId="14773CC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p>
    <w:p w14:paraId="3D6430C1" w14:textId="403A5A4E" w:rsidR="001274AF" w:rsidRDefault="001274AF" w:rsidP="001274AF">
      <w:pPr>
        <w:rPr>
          <w:rStyle w:val="Hyperlink"/>
          <w:rFonts w:asciiTheme="majorHAnsi" w:hAnsiTheme="majorHAnsi" w:cstheme="majorHAnsi"/>
          <w:sz w:val="24"/>
          <w:szCs w:val="24"/>
        </w:rPr>
      </w:pPr>
      <w:r w:rsidRPr="002D45AE">
        <w:rPr>
          <w:rFonts w:asciiTheme="majorHAnsi" w:hAnsiTheme="majorHAnsi" w:cstheme="majorHAnsi"/>
        </w:rPr>
        <w:t>If a user attempts to run "SELECT * FROM [schema].[object]" he or she will get an error "SELECT permission was denied" on the columns lacking permission.</w:t>
      </w:r>
      <w:r w:rsidRPr="002D45AE">
        <w:rPr>
          <w:rFonts w:asciiTheme="majorHAnsi" w:hAnsiTheme="majorHAnsi" w:cstheme="majorHAnsi"/>
        </w:rPr>
        <w:br/>
      </w:r>
      <w:r w:rsidRPr="002D45AE">
        <w:rPr>
          <w:rFonts w:asciiTheme="majorHAnsi" w:hAnsiTheme="majorHAnsi" w:cstheme="majorHAnsi"/>
        </w:rPr>
        <w:br/>
      </w:r>
      <w:hyperlink r:id="rId83" w:history="1">
        <w:r w:rsidRPr="002D45AE">
          <w:rPr>
            <w:rStyle w:val="Hyperlink"/>
            <w:rFonts w:asciiTheme="majorHAnsi" w:hAnsiTheme="majorHAnsi" w:cstheme="majorHAnsi"/>
            <w:sz w:val="24"/>
            <w:szCs w:val="24"/>
          </w:rPr>
          <w:t>Column-level security for dedicated SQL pool - Azure Synapse Analytics | Microsoft Docs</w:t>
        </w:r>
      </w:hyperlink>
    </w:p>
    <w:p w14:paraId="19A73609" w14:textId="2419DFDB" w:rsidR="00AA6C4B" w:rsidRDefault="00AA6C4B" w:rsidP="001274AF">
      <w:pPr>
        <w:rPr>
          <w:rStyle w:val="Hyperlink"/>
          <w:rFonts w:asciiTheme="majorHAnsi" w:hAnsiTheme="majorHAnsi" w:cstheme="majorHAnsi"/>
          <w:sz w:val="24"/>
          <w:szCs w:val="24"/>
        </w:rPr>
      </w:pPr>
    </w:p>
    <w:p w14:paraId="47AF435D" w14:textId="77777777" w:rsidR="001274AF" w:rsidRPr="002D45AE" w:rsidRDefault="001274AF" w:rsidP="001274AF">
      <w:pPr>
        <w:pStyle w:val="Heading2"/>
        <w:rPr>
          <w:rFonts w:asciiTheme="majorHAnsi" w:hAnsiTheme="majorHAnsi" w:cstheme="majorHAnsi"/>
        </w:rPr>
      </w:pPr>
      <w:bookmarkStart w:id="43" w:name="_Toc107384245"/>
      <w:r w:rsidRPr="002D45AE">
        <w:rPr>
          <w:rFonts w:asciiTheme="majorHAnsi" w:hAnsiTheme="majorHAnsi" w:cstheme="majorHAnsi"/>
        </w:rPr>
        <w:t>Dynamic Data Masking</w:t>
      </w:r>
      <w:bookmarkEnd w:id="43"/>
    </w:p>
    <w:p w14:paraId="29B82C2A"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Masking works at the column level by obfuscating the data before it is returned to the user.</w:t>
      </w:r>
    </w:p>
    <w:p w14:paraId="198317E2"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Once you modify a column adding a mask, non admin users will no longer be able to see the data, regardless of which method they use to query. However, members of db_owner will still be able to see the values unmasked, so beware of this limitation in dev environments. You may also grant privileges to some non admin users to unmask the data.</w:t>
      </w:r>
    </w:p>
    <w:p w14:paraId="5537FDA9"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There are multiple masking functions suited for different data types such as email, phone, addresses, etc.</w:t>
      </w:r>
    </w:p>
    <w:p w14:paraId="600B1DF3"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Even with masking enabled users are still able to find records with = or like operators.</w:t>
      </w:r>
    </w:p>
    <w:p w14:paraId="2588E026" w14:textId="77777777" w:rsidR="001274AF" w:rsidRPr="002D45AE" w:rsidRDefault="001274AF" w:rsidP="001274AF">
      <w:pPr>
        <w:rPr>
          <w:rFonts w:asciiTheme="majorHAnsi" w:hAnsiTheme="majorHAnsi" w:cstheme="majorHAnsi"/>
        </w:rPr>
      </w:pPr>
      <w:r w:rsidRPr="002D45AE">
        <w:rPr>
          <w:rFonts w:asciiTheme="majorHAnsi" w:hAnsiTheme="majorHAnsi" w:cstheme="majorHAnsi"/>
        </w:rPr>
        <w:t>Attached follows a comprehensive example of data masking in EDW, as well as how to mask all PII columns in the database.</w:t>
      </w:r>
    </w:p>
    <w:p w14:paraId="0F0BE8BA" w14:textId="1F7F1EAD" w:rsidR="001274AF" w:rsidRPr="002D45AE" w:rsidRDefault="00893E51" w:rsidP="001274AF">
      <w:pPr>
        <w:rPr>
          <w:rStyle w:val="Hyperlink"/>
          <w:rFonts w:asciiTheme="majorHAnsi" w:hAnsiTheme="majorHAnsi" w:cstheme="majorHAnsi"/>
          <w:sz w:val="24"/>
          <w:szCs w:val="24"/>
        </w:rPr>
      </w:pPr>
      <w:r w:rsidRPr="002D45AE">
        <w:rPr>
          <w:rFonts w:asciiTheme="majorHAnsi" w:hAnsiTheme="majorHAnsi" w:cstheme="majorHAnsi"/>
        </w:rPr>
        <w:object w:dxaOrig="1520" w:dyaOrig="985" w14:anchorId="3BA564CC">
          <v:shape id="_x0000_i1029" type="#_x0000_t75" style="width:77.35pt;height:51.6pt" o:ole="">
            <v:imagedata r:id="rId84" o:title=""/>
          </v:shape>
          <o:OLEObject Type="Embed" ProgID="Package" ShapeID="_x0000_i1029" DrawAspect="Icon" ObjectID="_1718776884" r:id="rId85"/>
        </w:object>
      </w:r>
      <w:r w:rsidR="001274AF" w:rsidRPr="002D45AE">
        <w:rPr>
          <w:rFonts w:asciiTheme="majorHAnsi" w:hAnsiTheme="majorHAnsi" w:cstheme="majorHAnsi"/>
        </w:rPr>
        <w:br/>
      </w:r>
      <w:hyperlink r:id="rId86" w:history="1">
        <w:r w:rsidR="001274AF" w:rsidRPr="002D45AE">
          <w:rPr>
            <w:rStyle w:val="Hyperlink"/>
            <w:rFonts w:asciiTheme="majorHAnsi" w:hAnsiTheme="majorHAnsi" w:cstheme="majorHAnsi"/>
            <w:sz w:val="24"/>
            <w:szCs w:val="24"/>
          </w:rPr>
          <w:t>Dynamic data masking - Azure SQL Database | Microsoft Docs</w:t>
        </w:r>
      </w:hyperlink>
    </w:p>
    <w:p w14:paraId="64050D68" w14:textId="77777777" w:rsidR="006D163C" w:rsidRPr="002D45AE" w:rsidRDefault="006D163C" w:rsidP="006D163C">
      <w:pPr>
        <w:pStyle w:val="Heading2"/>
        <w:rPr>
          <w:rFonts w:asciiTheme="majorHAnsi" w:hAnsiTheme="majorHAnsi" w:cstheme="majorHAnsi"/>
        </w:rPr>
      </w:pPr>
      <w:bookmarkStart w:id="44" w:name="_Toc107384246"/>
      <w:r w:rsidRPr="002D45AE">
        <w:rPr>
          <w:rFonts w:asciiTheme="majorHAnsi" w:hAnsiTheme="majorHAnsi" w:cstheme="majorHAnsi"/>
        </w:rPr>
        <w:lastRenderedPageBreak/>
        <w:t xml:space="preserve">Column-level </w:t>
      </w:r>
      <w:r>
        <w:rPr>
          <w:rFonts w:asciiTheme="majorHAnsi" w:hAnsiTheme="majorHAnsi" w:cstheme="majorHAnsi"/>
        </w:rPr>
        <w:t>Encryption</w:t>
      </w:r>
      <w:bookmarkEnd w:id="44"/>
    </w:p>
    <w:p w14:paraId="482717C9" w14:textId="77777777" w:rsidR="00AA044B" w:rsidRDefault="00AA044B" w:rsidP="006D163C">
      <w:pPr>
        <w:rPr>
          <w:rFonts w:asciiTheme="majorHAnsi" w:hAnsiTheme="majorHAnsi" w:cstheme="majorHAnsi"/>
        </w:rPr>
      </w:pPr>
      <w:r w:rsidRPr="00AA044B">
        <w:rPr>
          <w:rFonts w:asciiTheme="majorHAnsi" w:hAnsiTheme="majorHAnsi" w:cstheme="majorHAnsi"/>
        </w:rPr>
        <w:t>Column-level encryption (CLE) helps customers implement fine-grained protection of sensitive data within a table (server-side encryption). With CLE, customers gain the ability to use different protection keys for columns in tables with each key having its own access permissions. The data in CLE enforced columns is encrypted on disk (and remains encrypted in memory) until the DECRYPTBYKEY function is used to decrypt it.</w:t>
      </w:r>
    </w:p>
    <w:p w14:paraId="1AE1D069" w14:textId="133A8C5A" w:rsidR="006D163C" w:rsidRPr="006D163C" w:rsidRDefault="00786634" w:rsidP="006D163C">
      <w:pPr>
        <w:rPr>
          <w:rStyle w:val="Heading1Char"/>
          <w:rFonts w:asciiTheme="majorHAnsi" w:eastAsiaTheme="minorHAnsi" w:hAnsiTheme="majorHAnsi" w:cstheme="majorHAnsi"/>
          <w:b w:val="0"/>
          <w:bCs w:val="0"/>
          <w:kern w:val="0"/>
          <w:sz w:val="22"/>
          <w:szCs w:val="22"/>
        </w:rPr>
      </w:pPr>
      <w:hyperlink r:id="rId87" w:history="1">
        <w:r w:rsidR="006D163C">
          <w:rPr>
            <w:rStyle w:val="Hyperlink"/>
          </w:rPr>
          <w:t>Encrypt a Column of Data - SQL Server &amp; Azure Synapse Analytics &amp; Azure SQL Database &amp; SQL Managed Instance | Microsoft Docs</w:t>
        </w:r>
      </w:hyperlink>
    </w:p>
    <w:p w14:paraId="4BB69721" w14:textId="52D01321" w:rsidR="0041372D" w:rsidRPr="002D45AE" w:rsidRDefault="0041372D" w:rsidP="0041372D">
      <w:pPr>
        <w:pStyle w:val="Heading2"/>
        <w:rPr>
          <w:rFonts w:asciiTheme="majorHAnsi" w:hAnsiTheme="majorHAnsi" w:cstheme="majorHAnsi"/>
        </w:rPr>
      </w:pPr>
      <w:bookmarkStart w:id="45" w:name="_Toc107384247"/>
      <w:r>
        <w:rPr>
          <w:rFonts w:asciiTheme="majorHAnsi" w:hAnsiTheme="majorHAnsi" w:cstheme="majorHAnsi"/>
        </w:rPr>
        <w:t>Workspace</w:t>
      </w:r>
      <w:r w:rsidRPr="002D45AE">
        <w:rPr>
          <w:rFonts w:asciiTheme="majorHAnsi" w:hAnsiTheme="majorHAnsi" w:cstheme="majorHAnsi"/>
        </w:rPr>
        <w:t xml:space="preserve">-level </w:t>
      </w:r>
      <w:r>
        <w:rPr>
          <w:rFonts w:asciiTheme="majorHAnsi" w:hAnsiTheme="majorHAnsi" w:cstheme="majorHAnsi"/>
        </w:rPr>
        <w:t>Encryption</w:t>
      </w:r>
      <w:bookmarkEnd w:id="45"/>
    </w:p>
    <w:p w14:paraId="0BB49B82" w14:textId="44E0068B" w:rsidR="0041372D" w:rsidRDefault="00902514" w:rsidP="00944587">
      <w:pPr>
        <w:pStyle w:val="NormalWeb"/>
        <w:rPr>
          <w:rStyle w:val="Heading1Char"/>
        </w:rPr>
      </w:pPr>
      <w:r w:rsidRPr="00902514">
        <w:rPr>
          <w:rFonts w:asciiTheme="majorHAnsi" w:eastAsiaTheme="minorHAnsi" w:hAnsiTheme="majorHAnsi" w:cstheme="majorHAnsi"/>
          <w:sz w:val="22"/>
          <w:szCs w:val="22"/>
        </w:rPr>
        <w:t>Workspaces can be configured to enable double encryption with a customer-managed key at the time of workspace creation. Enable double encryption using a customer-managed key on the "Security" tab when creating your new workspace. You can choose to enter a key identifier URI or select from a list of key vaults in the same region as the workspace. The Key Vault itself needs to have purge protection enabled.</w:t>
      </w:r>
      <w:r w:rsidR="00AE2A30">
        <w:rPr>
          <w:rFonts w:asciiTheme="majorHAnsi" w:eastAsiaTheme="minorHAnsi" w:hAnsiTheme="majorHAnsi" w:cstheme="majorHAnsi"/>
          <w:sz w:val="22"/>
          <w:szCs w:val="22"/>
        </w:rPr>
        <w:br/>
      </w:r>
      <w:r>
        <w:rPr>
          <w:rFonts w:asciiTheme="majorHAnsi" w:eastAsiaTheme="minorHAnsi" w:hAnsiTheme="majorHAnsi" w:cstheme="majorHAnsi"/>
          <w:sz w:val="22"/>
          <w:szCs w:val="22"/>
        </w:rPr>
        <w:br/>
      </w:r>
      <w:hyperlink r:id="rId88" w:anchor=":~:text=1%20Encryption%20of%20data%20at%20rest.%20A%20complete,in%20Synapse%20workspaces.%203%20Workspace%20encryption%20configuration.%20" w:history="1">
        <w:r w:rsidR="0041372D" w:rsidRPr="00AE2A30">
          <w:rPr>
            <w:rStyle w:val="Hyperlink"/>
            <w:rFonts w:asciiTheme="minorHAnsi" w:eastAsiaTheme="minorHAnsi" w:hAnsiTheme="minorHAnsi" w:cstheme="minorBidi"/>
            <w:sz w:val="22"/>
            <w:szCs w:val="22"/>
          </w:rPr>
          <w:t>Azure Synapse Analytics encryption - Azure Synapse Analytics | Microsoft Docs</w:t>
        </w:r>
      </w:hyperlink>
    </w:p>
    <w:p w14:paraId="7B648532" w14:textId="74A5D4EE" w:rsidR="00944587" w:rsidRPr="002D45AE" w:rsidRDefault="001274AF" w:rsidP="00944587">
      <w:pPr>
        <w:pStyle w:val="NormalWeb"/>
        <w:rPr>
          <w:rFonts w:asciiTheme="majorHAnsi" w:hAnsiTheme="majorHAnsi" w:cstheme="majorHAnsi"/>
        </w:rPr>
      </w:pPr>
      <w:bookmarkStart w:id="46" w:name="_Toc107384248"/>
      <w:r w:rsidRPr="00622ED4">
        <w:rPr>
          <w:rStyle w:val="Heading1Char"/>
        </w:rPr>
        <w:t>Managing your Dedicated Pool</w:t>
      </w:r>
      <w:bookmarkEnd w:id="46"/>
      <w:r w:rsidRPr="002D45AE">
        <w:rPr>
          <w:rFonts w:asciiTheme="majorHAnsi" w:hAnsiTheme="majorHAnsi" w:cstheme="majorHAnsi"/>
        </w:rPr>
        <w:t xml:space="preserve"> </w:t>
      </w:r>
      <w:r w:rsidR="00944587">
        <w:rPr>
          <w:rFonts w:asciiTheme="majorHAnsi" w:hAnsiTheme="majorHAnsi" w:cstheme="majorHAnsi"/>
        </w:rPr>
        <w:br/>
      </w:r>
      <w:r w:rsidR="00944587">
        <w:rPr>
          <w:rFonts w:asciiTheme="majorHAnsi" w:hAnsiTheme="majorHAnsi" w:cstheme="majorHAnsi"/>
        </w:rPr>
        <w:br/>
      </w:r>
      <w:r w:rsidR="00944587" w:rsidRPr="002D45AE">
        <w:rPr>
          <w:rFonts w:asciiTheme="majorHAnsi" w:hAnsiTheme="majorHAnsi" w:cstheme="majorHAnsi"/>
        </w:rPr>
        <w:t>The azure portal shows utilization statistics for the past 7 days:</w:t>
      </w:r>
    </w:p>
    <w:p w14:paraId="5A56BE5B"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noProof/>
        </w:rPr>
        <w:drawing>
          <wp:inline distT="0" distB="0" distL="0" distR="0" wp14:anchorId="3B26DC93" wp14:editId="5CE8BA6F">
            <wp:extent cx="5943600" cy="15887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9"/>
                    <a:stretch>
                      <a:fillRect/>
                    </a:stretch>
                  </pic:blipFill>
                  <pic:spPr>
                    <a:xfrm>
                      <a:off x="0" y="0"/>
                      <a:ext cx="5943600" cy="1588770"/>
                    </a:xfrm>
                    <a:prstGeom prst="rect">
                      <a:avLst/>
                    </a:prstGeom>
                  </pic:spPr>
                </pic:pic>
              </a:graphicData>
            </a:graphic>
          </wp:inline>
        </w:drawing>
      </w:r>
    </w:p>
    <w:p w14:paraId="4CD1982D" w14:textId="77777777" w:rsidR="00944587" w:rsidRPr="002D45AE" w:rsidRDefault="00786634" w:rsidP="00944587">
      <w:pPr>
        <w:pStyle w:val="NormalWeb"/>
        <w:rPr>
          <w:rFonts w:asciiTheme="majorHAnsi" w:hAnsiTheme="majorHAnsi" w:cstheme="majorHAnsi"/>
        </w:rPr>
      </w:pPr>
      <w:hyperlink r:id="rId90"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1FC7DE80"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t xml:space="preserve">For longer term and more granular metrics you may leverage Azure Monitor: </w:t>
      </w:r>
    </w:p>
    <w:p w14:paraId="51AF9A68" w14:textId="77777777" w:rsidR="00944587" w:rsidRPr="002D45AE" w:rsidRDefault="00786634" w:rsidP="00944587">
      <w:pPr>
        <w:pStyle w:val="NormalWeb"/>
        <w:rPr>
          <w:rFonts w:asciiTheme="majorHAnsi" w:hAnsiTheme="majorHAnsi" w:cstheme="majorHAnsi"/>
        </w:rPr>
      </w:pPr>
      <w:hyperlink r:id="rId91" w:history="1">
        <w:r w:rsidR="00944587" w:rsidRPr="002D45AE">
          <w:rPr>
            <w:rStyle w:val="Hyperlink"/>
            <w:rFonts w:asciiTheme="majorHAnsi" w:hAnsiTheme="majorHAnsi" w:cstheme="majorHAnsi"/>
          </w:rPr>
          <w:t>How to monitor Synapse Analytics using Azure Monitor - Azure Synapse Analytics | Microsoft Docs</w:t>
        </w:r>
      </w:hyperlink>
    </w:p>
    <w:p w14:paraId="58C373AD" w14:textId="77777777" w:rsidR="00944587" w:rsidRPr="002D45AE" w:rsidRDefault="00944587" w:rsidP="00944587">
      <w:pPr>
        <w:pStyle w:val="NormalWeb"/>
        <w:rPr>
          <w:rFonts w:asciiTheme="majorHAnsi" w:hAnsiTheme="majorHAnsi" w:cstheme="majorHAnsi"/>
        </w:rPr>
      </w:pPr>
      <w:r w:rsidRPr="002D45AE">
        <w:rPr>
          <w:rFonts w:asciiTheme="majorHAnsi" w:hAnsiTheme="majorHAnsi" w:cstheme="majorHAnsi"/>
        </w:rPr>
        <w:lastRenderedPageBreak/>
        <w:t>Observe your pool to understand usage patterns and automate scale operations to meet peak usage. During long periods of zero utilization consider pausing your dedicated pool so you will be charged only for storage.</w:t>
      </w:r>
    </w:p>
    <w:p w14:paraId="5D39A344" w14:textId="77777777" w:rsidR="00944587" w:rsidRPr="002D45AE" w:rsidRDefault="00786634" w:rsidP="00944587">
      <w:pPr>
        <w:pStyle w:val="NormalWeb"/>
        <w:rPr>
          <w:rFonts w:asciiTheme="majorHAnsi" w:hAnsiTheme="majorHAnsi" w:cstheme="majorHAnsi"/>
        </w:rPr>
      </w:pPr>
      <w:hyperlink r:id="rId92" w:history="1">
        <w:r w:rsidR="00944587" w:rsidRPr="002D45AE">
          <w:rPr>
            <w:rStyle w:val="Hyperlink"/>
            <w:rFonts w:asciiTheme="majorHAnsi" w:hAnsiTheme="majorHAnsi" w:cstheme="majorHAnsi"/>
          </w:rPr>
          <w:t>https://docs.microsoft.com/en-us/azure/synapse-analytics/sql-data-warehouse/sql-data-warehouse-manage-compute-overview</w:t>
        </w:r>
      </w:hyperlink>
    </w:p>
    <w:p w14:paraId="42D84B11" w14:textId="0739455E" w:rsidR="007361D7" w:rsidRPr="002D45AE" w:rsidRDefault="007361D7" w:rsidP="007361D7">
      <w:pPr>
        <w:autoSpaceDE w:val="0"/>
        <w:autoSpaceDN w:val="0"/>
        <w:adjustRightInd w:val="0"/>
        <w:spacing w:after="0" w:line="240" w:lineRule="auto"/>
        <w:rPr>
          <w:rFonts w:asciiTheme="majorHAnsi" w:eastAsia="Times New Roman" w:hAnsiTheme="majorHAnsi" w:cstheme="majorHAnsi"/>
          <w:sz w:val="24"/>
          <w:szCs w:val="24"/>
        </w:rPr>
      </w:pPr>
      <w:r>
        <w:rPr>
          <w:rFonts w:asciiTheme="majorHAnsi" w:hAnsiTheme="majorHAnsi" w:cstheme="majorHAnsi"/>
        </w:rPr>
        <w:br/>
      </w:r>
      <w:r w:rsidRPr="007B0ADA">
        <w:rPr>
          <w:rFonts w:asciiTheme="majorHAnsi" w:eastAsia="Times New Roman" w:hAnsiTheme="majorHAnsi" w:cstheme="majorHAnsi"/>
          <w:noProof/>
          <w:sz w:val="24"/>
          <w:szCs w:val="24"/>
        </w:rPr>
        <w:drawing>
          <wp:inline distT="0" distB="0" distL="0" distR="0" wp14:anchorId="5B2EC2C7" wp14:editId="2BF323BC">
            <wp:extent cx="4381500" cy="1769453"/>
            <wp:effectExtent l="0" t="0" r="0" b="2540"/>
            <wp:docPr id="140" name="Picture 1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able&#10;&#10;Description automatically generated"/>
                    <pic:cNvPicPr/>
                  </pic:nvPicPr>
                  <pic:blipFill>
                    <a:blip r:embed="rId93"/>
                    <a:stretch>
                      <a:fillRect/>
                    </a:stretch>
                  </pic:blipFill>
                  <pic:spPr>
                    <a:xfrm>
                      <a:off x="0" y="0"/>
                      <a:ext cx="4406698" cy="1779629"/>
                    </a:xfrm>
                    <a:prstGeom prst="rect">
                      <a:avLst/>
                    </a:prstGeom>
                  </pic:spPr>
                </pic:pic>
              </a:graphicData>
            </a:graphic>
          </wp:inline>
        </w:drawing>
      </w:r>
      <w:r>
        <w:rPr>
          <w:rFonts w:asciiTheme="majorHAnsi" w:eastAsia="Times New Roman" w:hAnsiTheme="majorHAnsi" w:cstheme="majorHAnsi"/>
          <w:sz w:val="24"/>
          <w:szCs w:val="24"/>
        </w:rPr>
        <w:br/>
      </w:r>
      <w:r>
        <w:rPr>
          <w:rFonts w:asciiTheme="majorHAnsi" w:eastAsia="Times New Roman" w:hAnsiTheme="majorHAnsi" w:cstheme="majorHAnsi"/>
          <w:sz w:val="24"/>
          <w:szCs w:val="24"/>
        </w:rPr>
        <w:br/>
      </w:r>
      <w:r w:rsidRPr="00EF6443">
        <w:rPr>
          <w:rFonts w:asciiTheme="majorHAnsi" w:eastAsia="Times New Roman" w:hAnsiTheme="majorHAnsi" w:cstheme="majorHAnsi"/>
          <w:noProof/>
          <w:sz w:val="24"/>
          <w:szCs w:val="24"/>
        </w:rPr>
        <w:drawing>
          <wp:inline distT="0" distB="0" distL="0" distR="0" wp14:anchorId="29AEBC2A" wp14:editId="1B392943">
            <wp:extent cx="3486150" cy="1543069"/>
            <wp:effectExtent l="0" t="0" r="0" b="0"/>
            <wp:docPr id="141" name="Picture 1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 letter&#10;&#10;Description automatically generated"/>
                    <pic:cNvPicPr/>
                  </pic:nvPicPr>
                  <pic:blipFill>
                    <a:blip r:embed="rId94"/>
                    <a:stretch>
                      <a:fillRect/>
                    </a:stretch>
                  </pic:blipFill>
                  <pic:spPr>
                    <a:xfrm>
                      <a:off x="0" y="0"/>
                      <a:ext cx="3507613" cy="1552569"/>
                    </a:xfrm>
                    <a:prstGeom prst="rect">
                      <a:avLst/>
                    </a:prstGeom>
                  </pic:spPr>
                </pic:pic>
              </a:graphicData>
            </a:graphic>
          </wp:inline>
        </w:drawing>
      </w:r>
      <w:r w:rsidR="001F20AC">
        <w:rPr>
          <w:rFonts w:asciiTheme="majorHAnsi" w:eastAsia="Times New Roman" w:hAnsiTheme="majorHAnsi" w:cstheme="majorHAnsi"/>
          <w:sz w:val="24"/>
          <w:szCs w:val="24"/>
        </w:rPr>
        <w:br/>
      </w:r>
    </w:p>
    <w:p w14:paraId="56EBCFA8" w14:textId="4A076166" w:rsidR="001274AF" w:rsidRPr="002D45AE" w:rsidRDefault="00622ED4" w:rsidP="001F20AC">
      <w:r w:rsidRPr="00622ED4">
        <w:rPr>
          <w:noProof/>
        </w:rPr>
        <w:drawing>
          <wp:inline distT="0" distB="0" distL="0" distR="0" wp14:anchorId="1830643E" wp14:editId="41199687">
            <wp:extent cx="4940300" cy="2616354"/>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pic:nvPicPr>
                  <pic:blipFill>
                    <a:blip r:embed="rId95"/>
                    <a:stretch>
                      <a:fillRect/>
                    </a:stretch>
                  </pic:blipFill>
                  <pic:spPr>
                    <a:xfrm>
                      <a:off x="0" y="0"/>
                      <a:ext cx="4970557" cy="2632378"/>
                    </a:xfrm>
                    <a:prstGeom prst="rect">
                      <a:avLst/>
                    </a:prstGeom>
                  </pic:spPr>
                </pic:pic>
              </a:graphicData>
            </a:graphic>
          </wp:inline>
        </w:drawing>
      </w:r>
    </w:p>
    <w:p w14:paraId="4045EBF0"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F8A40B1" w14:textId="5FFB21A0" w:rsidR="001274AF" w:rsidRPr="002D45AE" w:rsidRDefault="001274AF" w:rsidP="001274AF">
      <w:pPr>
        <w:pStyle w:val="Heading2"/>
        <w:rPr>
          <w:rFonts w:asciiTheme="majorHAnsi" w:hAnsiTheme="majorHAnsi" w:cstheme="majorHAnsi"/>
        </w:rPr>
      </w:pPr>
      <w:bookmarkStart w:id="47" w:name="_Toc107384249"/>
      <w:r w:rsidRPr="002D45AE">
        <w:rPr>
          <w:rFonts w:asciiTheme="majorHAnsi" w:hAnsiTheme="majorHAnsi" w:cstheme="majorHAnsi"/>
        </w:rPr>
        <w:lastRenderedPageBreak/>
        <w:t>Managing Activity</w:t>
      </w:r>
      <w:bookmarkEnd w:id="47"/>
    </w:p>
    <w:p w14:paraId="65E085E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errors in the past 24 hours:</w:t>
      </w:r>
      <w:r w:rsidRPr="002D45AE">
        <w:rPr>
          <w:rFonts w:asciiTheme="majorHAnsi" w:hAnsiTheme="majorHAnsi" w:cstheme="majorHAnsi"/>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dm_pdw_errors</w:t>
      </w:r>
    </w:p>
    <w:p w14:paraId="717E4403"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create_time </w:t>
      </w:r>
      <w:r w:rsidRPr="002D45AE">
        <w:rPr>
          <w:rFonts w:asciiTheme="majorHAnsi" w:hAnsiTheme="majorHAnsi" w:cstheme="majorHAnsi"/>
          <w:color w:val="808080"/>
          <w:sz w:val="19"/>
          <w:szCs w:val="19"/>
        </w:rPr>
        <w:t>&gt;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FF"/>
          <w:sz w:val="19"/>
          <w:szCs w:val="19"/>
        </w:rPr>
        <w:t>getdate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1</w:t>
      </w:r>
    </w:p>
    <w:p w14:paraId="1404176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create_time </w:t>
      </w:r>
      <w:r w:rsidRPr="002D45AE">
        <w:rPr>
          <w:rFonts w:asciiTheme="majorHAnsi" w:hAnsiTheme="majorHAnsi" w:cstheme="majorHAnsi"/>
          <w:color w:val="0000FF"/>
          <w:sz w:val="19"/>
          <w:szCs w:val="19"/>
        </w:rPr>
        <w:t>desc</w:t>
      </w:r>
    </w:p>
    <w:p w14:paraId="7C02D568" w14:textId="77777777" w:rsidR="001274AF" w:rsidRPr="002D45AE"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13C1F4D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rPr>
        <w:t>This query returns the requests currently running:</w:t>
      </w:r>
      <w:r w:rsidRPr="002D45AE">
        <w:rPr>
          <w:rFonts w:asciiTheme="majorHAnsi" w:eastAsia="Times New Roman" w:hAnsiTheme="majorHAnsi" w:cstheme="majorHAnsi"/>
          <w:sz w:val="24"/>
          <w:szCs w:val="24"/>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dm_pdw_exec_requests</w:t>
      </w:r>
    </w:p>
    <w:p w14:paraId="12D9971F"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r w:rsidRPr="002D45AE">
        <w:rPr>
          <w:rFonts w:asciiTheme="majorHAnsi" w:hAnsiTheme="majorHAnsi" w:cstheme="majorHAnsi"/>
          <w:color w:val="808080"/>
          <w:sz w:val="19"/>
          <w:szCs w:val="19"/>
        </w:rPr>
        <w:t>)</w:t>
      </w:r>
    </w:p>
    <w:p w14:paraId="408745A5"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FF"/>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submit_time </w:t>
      </w:r>
      <w:r w:rsidRPr="002D45AE">
        <w:rPr>
          <w:rFonts w:asciiTheme="majorHAnsi" w:hAnsiTheme="majorHAnsi" w:cstheme="majorHAnsi"/>
          <w:color w:val="0000FF"/>
          <w:sz w:val="19"/>
          <w:szCs w:val="19"/>
        </w:rPr>
        <w:t>desc</w:t>
      </w:r>
      <w:r w:rsidRPr="002D45AE">
        <w:rPr>
          <w:rFonts w:asciiTheme="majorHAnsi" w:hAnsiTheme="majorHAnsi" w:cstheme="majorHAnsi"/>
          <w:color w:val="0000FF"/>
          <w:sz w:val="19"/>
          <w:szCs w:val="19"/>
        </w:rPr>
        <w:br/>
      </w:r>
    </w:p>
    <w:p w14:paraId="2087AC6D"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If a query has been running for a long time it could be blocked, waiting for a resource grant, or waiting for a large DMS operation, here are some queries to help identify:</w:t>
      </w:r>
    </w:p>
    <w:p w14:paraId="0FEE9124"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8000"/>
          <w:sz w:val="19"/>
          <w:szCs w:val="19"/>
        </w:rPr>
        <w:t>--queries blocked or waiting for a resource grant</w:t>
      </w:r>
    </w:p>
    <w:p w14:paraId="4E42C6C1"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session_id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command</w:t>
      </w:r>
      <w:r w:rsidRPr="002D45AE">
        <w:rPr>
          <w:rFonts w:asciiTheme="majorHAnsi" w:hAnsiTheme="majorHAnsi" w:cstheme="majorHAnsi"/>
          <w:color w:val="808080"/>
          <w:sz w:val="19"/>
          <w:szCs w:val="19"/>
        </w:rPr>
        <w:t>,</w:t>
      </w:r>
    </w:p>
    <w:p w14:paraId="72CFA830"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requests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status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start_time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type</w:t>
      </w:r>
      <w:r w:rsidRPr="002D45AE">
        <w:rPr>
          <w:rFonts w:asciiTheme="majorHAnsi" w:hAnsiTheme="majorHAnsi" w:cstheme="majorHAnsi"/>
          <w:color w:val="808080"/>
          <w:sz w:val="19"/>
          <w:szCs w:val="19"/>
        </w:rPr>
        <w:t>,</w:t>
      </w:r>
    </w:p>
    <w:p w14:paraId="23741D9E"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p>
    <w:p w14:paraId="38A10AB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dm_pdw_waits waits</w:t>
      </w:r>
    </w:p>
    <w:p w14:paraId="15240F68"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dm_pdw_exec_requests requests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request_id</w:t>
      </w:r>
    </w:p>
    <w:p w14:paraId="236FB9DD"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status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not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in</w:t>
      </w:r>
      <w:r w:rsidRPr="002D45AE">
        <w:rPr>
          <w:rFonts w:asciiTheme="majorHAnsi" w:hAnsiTheme="majorHAnsi" w:cstheme="majorHAnsi"/>
          <w:color w:val="0000FF"/>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'Completed'</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'Failed'</w:t>
      </w:r>
      <w:r w:rsidRPr="002D45AE">
        <w:rPr>
          <w:rFonts w:asciiTheme="majorHAnsi" w:hAnsiTheme="majorHAnsi" w:cstheme="majorHAnsi"/>
          <w:color w:val="808080"/>
          <w:sz w:val="19"/>
          <w:szCs w:val="19"/>
        </w:rPr>
        <w:t>)</w:t>
      </w:r>
    </w:p>
    <w:p w14:paraId="103A05CA"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FF"/>
          <w:sz w:val="19"/>
          <w:szCs w:val="19"/>
        </w:rPr>
        <w:t>ORDER</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BY</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FF00FF"/>
          <w:sz w:val="19"/>
          <w:szCs w:val="19"/>
        </w:rPr>
        <w:t>object_name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object_type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waits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state</w:t>
      </w:r>
      <w:r w:rsidRPr="002D45AE">
        <w:rPr>
          <w:rFonts w:asciiTheme="majorHAnsi" w:hAnsiTheme="majorHAnsi" w:cstheme="majorHAnsi"/>
          <w:color w:val="808080"/>
          <w:sz w:val="19"/>
          <w:szCs w:val="19"/>
        </w:rPr>
        <w:t>;</w:t>
      </w:r>
    </w:p>
    <w:p w14:paraId="1CFCDA32"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p>
    <w:p w14:paraId="2B4B7267"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get the execution plan get the query text from one of the queries above and run:</w:t>
      </w:r>
    </w:p>
    <w:p w14:paraId="0870A2C7"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EXPLAIN</w:t>
      </w:r>
    </w:p>
    <w:p w14:paraId="6421591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QUERYTEXT;</w:t>
      </w:r>
      <w:r w:rsidRPr="002D45AE">
        <w:rPr>
          <w:rFonts w:asciiTheme="majorHAnsi" w:hAnsiTheme="majorHAnsi" w:cstheme="majorHAnsi"/>
          <w:color w:val="808080"/>
          <w:sz w:val="19"/>
          <w:szCs w:val="19"/>
        </w:rPr>
        <w:br/>
      </w:r>
    </w:p>
    <w:p w14:paraId="6E6405BF"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To terminate a query, you may issue:</w:t>
      </w:r>
    </w:p>
    <w:p w14:paraId="0E3D5F49" w14:textId="77777777" w:rsidR="001274AF" w:rsidRPr="002D45AE" w:rsidRDefault="001274AF" w:rsidP="001274AF">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808080"/>
          <w:sz w:val="19"/>
          <w:szCs w:val="19"/>
        </w:rPr>
        <w:t>KILL REQUEST_ID;</w:t>
      </w:r>
    </w:p>
    <w:p w14:paraId="637D2066" w14:textId="77777777" w:rsidR="001274AF" w:rsidRPr="002D45AE" w:rsidRDefault="001274AF" w:rsidP="001274AF">
      <w:pPr>
        <w:pStyle w:val="HTMLPreformatted"/>
        <w:rPr>
          <w:rStyle w:val="Hyperlink"/>
          <w:rFonts w:asciiTheme="majorHAnsi" w:hAnsiTheme="majorHAnsi" w:cstheme="majorHAnsi"/>
          <w:bdr w:val="none" w:sz="0" w:space="0" w:color="auto" w:frame="1"/>
        </w:rPr>
      </w:pPr>
    </w:p>
    <w:p w14:paraId="5250E1B0" w14:textId="77777777" w:rsidR="001274AF" w:rsidRPr="002D45AE" w:rsidRDefault="001274AF" w:rsidP="001274AF">
      <w:pPr>
        <w:autoSpaceDE w:val="0"/>
        <w:autoSpaceDN w:val="0"/>
        <w:adjustRightInd w:val="0"/>
        <w:spacing w:after="0" w:line="240" w:lineRule="auto"/>
        <w:rPr>
          <w:rFonts w:asciiTheme="majorHAnsi" w:hAnsiTheme="majorHAnsi" w:cstheme="majorHAnsi"/>
        </w:rPr>
      </w:pPr>
      <w:r w:rsidRPr="002D45AE">
        <w:rPr>
          <w:rFonts w:asciiTheme="majorHAnsi" w:hAnsiTheme="majorHAnsi" w:cstheme="majorHAnsi"/>
        </w:rPr>
        <w:t>You may use LABELS OPTION to help identify queries such as:</w:t>
      </w:r>
    </w:p>
    <w:p w14:paraId="03EF07B7" w14:textId="77777777" w:rsidR="001274AF" w:rsidRPr="002D45AE" w:rsidRDefault="001274AF" w:rsidP="001274AF">
      <w:pPr>
        <w:pStyle w:val="HTMLPreformatted"/>
        <w:rPr>
          <w:rStyle w:val="Hyperlink"/>
          <w:rFonts w:asciiTheme="majorHAnsi" w:hAnsiTheme="majorHAnsi" w:cstheme="majorHAnsi"/>
          <w:bdr w:val="none" w:sz="0" w:space="0" w:color="auto" w:frame="1"/>
        </w:rPr>
      </w:pP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tables</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OPTION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LABEL</w:t>
      </w:r>
      <w:r w:rsidRPr="002D45AE">
        <w:rPr>
          <w:rFonts w:asciiTheme="majorHAnsi" w:hAnsiTheme="majorHAnsi" w:cstheme="majorHAnsi"/>
          <w:color w:val="808080"/>
          <w:sz w:val="19"/>
          <w:szCs w:val="19"/>
        </w:rPr>
        <w:t>=</w:t>
      </w:r>
      <w:r w:rsidRPr="002D45AE">
        <w:rPr>
          <w:rFonts w:asciiTheme="majorHAnsi" w:hAnsiTheme="majorHAnsi" w:cstheme="majorHAnsi"/>
          <w:color w:val="FF0000"/>
          <w:sz w:val="19"/>
          <w:szCs w:val="19"/>
        </w:rPr>
        <w:t>'MyLabel'</w:t>
      </w:r>
      <w:r w:rsidRPr="002D45AE">
        <w:rPr>
          <w:rFonts w:asciiTheme="majorHAnsi" w:hAnsiTheme="majorHAnsi" w:cstheme="majorHAnsi"/>
          <w:color w:val="808080"/>
          <w:sz w:val="19"/>
          <w:szCs w:val="19"/>
        </w:rPr>
        <w:t>)</w:t>
      </w:r>
      <w:r w:rsidRPr="002D45AE">
        <w:rPr>
          <w:rFonts w:asciiTheme="majorHAnsi" w:hAnsiTheme="majorHAnsi" w:cstheme="majorHAnsi"/>
          <w:color w:val="808080"/>
          <w:sz w:val="19"/>
          <w:szCs w:val="19"/>
        </w:rPr>
        <w:br/>
      </w:r>
    </w:p>
    <w:p w14:paraId="0407A4BE" w14:textId="77777777" w:rsidR="001274AF" w:rsidRPr="002D45AE" w:rsidRDefault="00786634" w:rsidP="001274AF">
      <w:pPr>
        <w:pStyle w:val="HTMLPreformatted"/>
        <w:rPr>
          <w:rStyle w:val="Hyperlink"/>
          <w:rFonts w:asciiTheme="majorHAnsi" w:hAnsiTheme="majorHAnsi" w:cstheme="majorHAnsi"/>
          <w:bdr w:val="none" w:sz="0" w:space="0" w:color="auto" w:frame="1"/>
        </w:rPr>
      </w:pPr>
      <w:hyperlink r:id="rId96" w:history="1">
        <w:r w:rsidR="001274AF" w:rsidRPr="002D45AE">
          <w:rPr>
            <w:rStyle w:val="Hyperlink"/>
            <w:rFonts w:asciiTheme="majorHAnsi" w:hAnsiTheme="majorHAnsi" w:cstheme="majorHAnsi"/>
            <w:bdr w:val="none" w:sz="0" w:space="0" w:color="auto" w:frame="1"/>
          </w:rPr>
          <w:t>https://docs.microsoft.com/en-us/azure/synapse-analytics/sql-data-warehouse/sql-data-warehouse-develop-label</w:t>
        </w:r>
      </w:hyperlink>
    </w:p>
    <w:p w14:paraId="3447B569" w14:textId="04AA3BE3" w:rsidR="001274AF" w:rsidRDefault="001274AF" w:rsidP="001274AF">
      <w:pPr>
        <w:autoSpaceDE w:val="0"/>
        <w:autoSpaceDN w:val="0"/>
        <w:adjustRightInd w:val="0"/>
        <w:spacing w:after="0" w:line="240" w:lineRule="auto"/>
        <w:rPr>
          <w:rFonts w:asciiTheme="majorHAnsi" w:eastAsia="Times New Roman" w:hAnsiTheme="majorHAnsi" w:cstheme="majorHAnsi"/>
          <w:sz w:val="24"/>
          <w:szCs w:val="24"/>
        </w:rPr>
      </w:pPr>
    </w:p>
    <w:p w14:paraId="3E075350" w14:textId="77777777" w:rsidR="001274AF" w:rsidRPr="002D45AE" w:rsidRDefault="001274AF" w:rsidP="001274AF">
      <w:pPr>
        <w:autoSpaceDE w:val="0"/>
        <w:autoSpaceDN w:val="0"/>
        <w:adjustRightInd w:val="0"/>
        <w:spacing w:after="0" w:line="240" w:lineRule="auto"/>
        <w:rPr>
          <w:rStyle w:val="Hyperlink"/>
          <w:rFonts w:asciiTheme="majorHAnsi" w:eastAsia="Times New Roman" w:hAnsiTheme="majorHAnsi" w:cstheme="majorHAnsi"/>
          <w:sz w:val="20"/>
          <w:szCs w:val="20"/>
          <w:bdr w:val="none" w:sz="0" w:space="0" w:color="auto" w:frame="1"/>
        </w:rPr>
      </w:pPr>
      <w:r w:rsidRPr="002D45AE">
        <w:rPr>
          <w:rFonts w:asciiTheme="majorHAnsi" w:hAnsiTheme="majorHAnsi" w:cstheme="majorHAnsi"/>
        </w:rPr>
        <w:t>Other monitoring tips:</w:t>
      </w:r>
      <w:r w:rsidRPr="002D45AE">
        <w:rPr>
          <w:rFonts w:asciiTheme="majorHAnsi" w:hAnsiTheme="majorHAnsi" w:cstheme="majorHAnsi"/>
        </w:rPr>
        <w:br/>
      </w:r>
      <w:hyperlink r:id="rId97" w:anchor="performance" w:history="1">
        <w:r w:rsidRPr="002D45AE">
          <w:rPr>
            <w:rStyle w:val="Hyperlink"/>
            <w:rFonts w:asciiTheme="majorHAnsi" w:hAnsiTheme="majorHAnsi" w:cstheme="majorHAnsi"/>
          </w:rPr>
          <w:t>Troubleshooting dedicated SQL pool (formerly SQL DW) - Azure Synapse Analytics | Microsoft Docs</w:t>
        </w:r>
      </w:hyperlink>
      <w:r w:rsidRPr="002D45AE">
        <w:rPr>
          <w:rFonts w:asciiTheme="majorHAnsi" w:hAnsiTheme="majorHAnsi" w:cstheme="majorHAnsi"/>
        </w:rPr>
        <w:br/>
      </w:r>
      <w:r w:rsidRPr="002D45AE">
        <w:rPr>
          <w:rFonts w:asciiTheme="majorHAnsi" w:hAnsiTheme="majorHAnsi" w:cstheme="majorHAnsi"/>
        </w:rPr>
        <w:br/>
      </w:r>
      <w:hyperlink r:id="rId98"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https://docs.microsoft.com/en-us/azure/synapse-analytics/sql-data-warehouse/sql-data-warehouse-troubleshoot</w:t>
        </w:r>
      </w:hyperlink>
    </w:p>
    <w:p w14:paraId="029FB67A" w14:textId="70801799" w:rsidR="00707B69" w:rsidRPr="0047582D" w:rsidRDefault="001274AF" w:rsidP="0047582D">
      <w:pPr>
        <w:rPr>
          <w:rFonts w:asciiTheme="majorHAnsi" w:hAnsiTheme="majorHAnsi" w:cstheme="majorHAnsi"/>
        </w:rPr>
      </w:pPr>
      <w:r w:rsidRPr="002D45AE">
        <w:rPr>
          <w:rStyle w:val="Hyperlink"/>
          <w:rFonts w:asciiTheme="majorHAnsi" w:eastAsia="Times New Roman" w:hAnsiTheme="majorHAnsi" w:cstheme="majorHAnsi"/>
          <w:sz w:val="20"/>
          <w:szCs w:val="20"/>
          <w:bdr w:val="none" w:sz="0" w:space="0" w:color="auto" w:frame="1"/>
        </w:rPr>
        <w:br/>
      </w:r>
      <w:hyperlink r:id="rId99" w:anchor="monitor-waiting-queries" w:history="1">
        <w:r w:rsidRPr="002D45AE">
          <w:rPr>
            <w:rStyle w:val="Hyperlink"/>
            <w:rFonts w:asciiTheme="majorHAnsi" w:eastAsia="Times New Roman" w:hAnsiTheme="majorHAnsi" w:cstheme="majorHAnsi"/>
            <w:sz w:val="20"/>
            <w:szCs w:val="20"/>
            <w:bdr w:val="none" w:sz="0" w:space="0" w:color="auto" w:frame="1"/>
          </w:rPr>
          <w:t>https://docs.microsoft.com/en-us/azure/synapse-analytics/sql-data-warehouse/sql-data-warehouse-manage-monitor#monitor-waiting-queries</w:t>
        </w:r>
      </w:hyperlink>
    </w:p>
    <w:p w14:paraId="2639E273"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285F7497" w14:textId="557936D8" w:rsidR="001274AF" w:rsidRPr="002D45AE" w:rsidRDefault="001274AF" w:rsidP="001274AF">
      <w:pPr>
        <w:pStyle w:val="Heading2"/>
        <w:rPr>
          <w:rFonts w:asciiTheme="majorHAnsi" w:hAnsiTheme="majorHAnsi" w:cstheme="majorHAnsi"/>
        </w:rPr>
      </w:pPr>
      <w:bookmarkStart w:id="48" w:name="_Toc107384250"/>
      <w:r w:rsidRPr="002D45AE">
        <w:rPr>
          <w:rFonts w:asciiTheme="majorHAnsi" w:hAnsiTheme="majorHAnsi" w:cstheme="majorHAnsi"/>
        </w:rPr>
        <w:lastRenderedPageBreak/>
        <w:t>Managing pool size</w:t>
      </w:r>
      <w:bookmarkEnd w:id="48"/>
    </w:p>
    <w:p w14:paraId="2E1855C3" w14:textId="32707276" w:rsidR="001274AF" w:rsidRPr="002D45AE" w:rsidRDefault="001274AF" w:rsidP="00F2218B">
      <w:pPr>
        <w:pStyle w:val="NormalWeb"/>
        <w:rPr>
          <w:rFonts w:asciiTheme="majorHAnsi" w:hAnsiTheme="majorHAnsi" w:cstheme="majorHAnsi"/>
        </w:rPr>
      </w:pPr>
      <w:r w:rsidRPr="002D45AE">
        <w:rPr>
          <w:rFonts w:asciiTheme="majorHAnsi" w:hAnsiTheme="majorHAnsi" w:cstheme="majorHAnsi"/>
        </w:rPr>
        <w:t>Here is how to scale the pool using TSQL while connected to master database:</w:t>
      </w:r>
      <w:r w:rsidR="00F2218B" w:rsidRPr="002D45AE">
        <w:rPr>
          <w:rFonts w:asciiTheme="majorHAnsi" w:hAnsiTheme="majorHAnsi" w:cstheme="majorHAnsi"/>
        </w:rPr>
        <w:br/>
      </w:r>
      <w:r w:rsidR="00F2218B" w:rsidRPr="002D45AE">
        <w:rPr>
          <w:rFonts w:asciiTheme="majorHAnsi" w:hAnsiTheme="majorHAnsi" w:cstheme="majorHAnsi"/>
        </w:rPr>
        <w:br/>
      </w:r>
      <w:r w:rsidRPr="002D45AE">
        <w:rPr>
          <w:rFonts w:asciiTheme="majorHAnsi" w:hAnsiTheme="majorHAnsi" w:cstheme="majorHAnsi"/>
          <w:color w:val="008000"/>
          <w:sz w:val="19"/>
          <w:szCs w:val="19"/>
        </w:rPr>
        <w:t>--to get the current size</w:t>
      </w:r>
      <w:r w:rsidR="00F2218B" w:rsidRPr="002D45AE">
        <w:rPr>
          <w:rFonts w:asciiTheme="majorHAnsi" w:hAnsiTheme="majorHAnsi" w:cstheme="majorHAnsi"/>
          <w:color w:val="008000"/>
          <w:sz w:val="19"/>
          <w:szCs w:val="19"/>
        </w:rPr>
        <w:br/>
      </w:r>
      <w:r w:rsidRPr="002D45AE">
        <w:rPr>
          <w:rFonts w:asciiTheme="majorHAnsi" w:hAnsiTheme="majorHAnsi" w:cstheme="majorHAnsi"/>
          <w:color w:val="0000FF"/>
          <w:sz w:val="19"/>
          <w:szCs w:val="19"/>
        </w:rPr>
        <w:t>SELECT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[Database]</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[Edition]</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service_objective</w:t>
      </w:r>
      <w:r w:rsidRPr="002D45AE">
        <w:rPr>
          <w:rFonts w:asciiTheme="majorHAnsi" w:hAnsiTheme="majorHAnsi" w:cstheme="majorHAnsi"/>
          <w:color w:val="000000"/>
          <w:sz w:val="19"/>
          <w:szCs w:val="19"/>
        </w:rPr>
        <w:t xml:space="preserve"> </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FROM</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database_service_objectives ds</w:t>
      </w:r>
      <w:r w:rsidR="00F2218B" w:rsidRPr="002D45AE">
        <w:rPr>
          <w:rFonts w:asciiTheme="majorHAnsi" w:hAnsiTheme="majorHAnsi" w:cstheme="majorHAnsi"/>
          <w:color w:val="000000"/>
          <w:sz w:val="19"/>
          <w:szCs w:val="19"/>
        </w:rPr>
        <w:br/>
      </w:r>
      <w:r w:rsidRPr="002D45AE">
        <w:rPr>
          <w:rFonts w:asciiTheme="majorHAnsi" w:hAnsiTheme="majorHAnsi" w:cstheme="majorHAnsi"/>
          <w:color w:val="808080"/>
          <w:sz w:val="19"/>
          <w:szCs w:val="19"/>
        </w:rPr>
        <w:t>JOIN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FF00"/>
          <w:sz w:val="19"/>
          <w:szCs w:val="19"/>
        </w:rPr>
        <w:t>sys</w:t>
      </w:r>
      <w:r w:rsidRPr="002D45AE">
        <w:rPr>
          <w:rFonts w:asciiTheme="majorHAnsi" w:hAnsiTheme="majorHAnsi" w:cstheme="majorHAnsi"/>
          <w:color w:val="808080"/>
          <w:sz w:val="19"/>
          <w:szCs w:val="19"/>
        </w:rPr>
        <w:t>.</w:t>
      </w:r>
      <w:r w:rsidRPr="002D45AE">
        <w:rPr>
          <w:rFonts w:asciiTheme="majorHAnsi" w:hAnsiTheme="majorHAnsi" w:cstheme="majorHAnsi"/>
          <w:color w:val="00FF00"/>
          <w:sz w:val="19"/>
          <w:szCs w:val="19"/>
        </w:rPr>
        <w:t>databases</w:t>
      </w:r>
      <w:r w:rsidRPr="002D45AE">
        <w:rPr>
          <w:rFonts w:asciiTheme="majorHAnsi" w:hAnsiTheme="majorHAnsi" w:cstheme="majorHAnsi"/>
          <w:color w:val="000000"/>
          <w:sz w:val="19"/>
          <w:szCs w:val="19"/>
        </w:rPr>
        <w:t xml:space="preserve"> db </w:t>
      </w:r>
      <w:r w:rsidRPr="002D45AE">
        <w:rPr>
          <w:rFonts w:asciiTheme="majorHAnsi" w:hAnsiTheme="majorHAnsi" w:cstheme="majorHAnsi"/>
          <w:color w:val="0000FF"/>
          <w:sz w:val="19"/>
          <w:szCs w:val="19"/>
        </w:rPr>
        <w:t>ON</w:t>
      </w:r>
      <w:r w:rsidRPr="002D45AE">
        <w:rPr>
          <w:rFonts w:asciiTheme="majorHAnsi" w:hAnsiTheme="majorHAnsi" w:cstheme="majorHAnsi"/>
          <w:color w:val="000000"/>
          <w:sz w:val="19"/>
          <w:szCs w:val="19"/>
        </w:rPr>
        <w:t xml:space="preserve"> ds</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database_id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database_id</w:t>
      </w:r>
      <w:r w:rsidR="00F2218B" w:rsidRPr="002D45AE">
        <w:rPr>
          <w:rFonts w:asciiTheme="majorHAnsi" w:hAnsiTheme="majorHAnsi" w:cstheme="majorHAnsi"/>
          <w:color w:val="000000"/>
          <w:sz w:val="19"/>
          <w:szCs w:val="19"/>
        </w:rPr>
        <w:br/>
      </w:r>
      <w:r w:rsidRPr="002D45AE">
        <w:rPr>
          <w:rFonts w:asciiTheme="majorHAnsi" w:hAnsiTheme="majorHAnsi" w:cstheme="majorHAnsi"/>
          <w:color w:val="0000FF"/>
          <w:sz w:val="19"/>
          <w:szCs w:val="19"/>
        </w:rPr>
        <w:t>WHERE</w:t>
      </w:r>
      <w:r w:rsidRPr="002D45AE">
        <w:rPr>
          <w:rFonts w:asciiTheme="majorHAnsi" w:hAnsiTheme="majorHAnsi" w:cstheme="majorHAnsi"/>
          <w:color w:val="000000"/>
          <w:sz w:val="19"/>
          <w:szCs w:val="19"/>
        </w:rPr>
        <w:t xml:space="preserve">   db</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name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FF0000"/>
          <w:sz w:val="19"/>
          <w:szCs w:val="19"/>
        </w:rPr>
        <w:t>'mySampleDataWarehouse'</w:t>
      </w:r>
      <w:r w:rsidRPr="002D45AE">
        <w:rPr>
          <w:rFonts w:asciiTheme="majorHAnsi" w:hAnsiTheme="majorHAnsi" w:cstheme="majorHAnsi"/>
          <w:color w:val="808080"/>
          <w:sz w:val="19"/>
          <w:szCs w:val="19"/>
        </w:rPr>
        <w:t>;</w:t>
      </w:r>
    </w:p>
    <w:p w14:paraId="12343A2A" w14:textId="69975997" w:rsidR="004A2A97" w:rsidRPr="002D45AE" w:rsidRDefault="004A2A97" w:rsidP="004A2A97">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noProof/>
          <w:color w:val="000000"/>
          <w:sz w:val="19"/>
          <w:szCs w:val="19"/>
        </w:rPr>
        <w:drawing>
          <wp:inline distT="0" distB="0" distL="0" distR="0" wp14:anchorId="6E54EC80" wp14:editId="5AE19462">
            <wp:extent cx="3917950" cy="2122642"/>
            <wp:effectExtent l="0" t="0" r="635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00"/>
                    <a:stretch>
                      <a:fillRect/>
                    </a:stretch>
                  </pic:blipFill>
                  <pic:spPr>
                    <a:xfrm>
                      <a:off x="0" y="0"/>
                      <a:ext cx="3948861" cy="2139389"/>
                    </a:xfrm>
                    <a:prstGeom prst="rect">
                      <a:avLst/>
                    </a:prstGeom>
                  </pic:spPr>
                </pic:pic>
              </a:graphicData>
            </a:graphic>
          </wp:inline>
        </w:drawing>
      </w:r>
    </w:p>
    <w:p w14:paraId="0ABADEF0" w14:textId="4AF54548" w:rsidR="001274AF" w:rsidRPr="002D45AE" w:rsidRDefault="001274AF" w:rsidP="004A2A97">
      <w:pPr>
        <w:pStyle w:val="NormalWeb"/>
        <w:rPr>
          <w:rStyle w:val="Heading2Char"/>
          <w:rFonts w:asciiTheme="majorHAnsi" w:hAnsiTheme="majorHAnsi" w:cstheme="majorHAnsi"/>
          <w:sz w:val="24"/>
          <w:szCs w:val="24"/>
        </w:rPr>
      </w:pPr>
      <w:r w:rsidRPr="002D45AE">
        <w:rPr>
          <w:rFonts w:asciiTheme="majorHAnsi" w:hAnsiTheme="majorHAnsi" w:cstheme="majorHAnsi"/>
          <w:b/>
          <w:bCs/>
        </w:rPr>
        <w:t>Beware that changing the service level causes the pool to be re-started.</w:t>
      </w:r>
    </w:p>
    <w:p w14:paraId="44F62630" w14:textId="77777777" w:rsidR="003C16CF" w:rsidRDefault="003C16CF">
      <w:pPr>
        <w:spacing w:line="259" w:lineRule="auto"/>
        <w:rPr>
          <w:rStyle w:val="Heading2Char"/>
          <w:rFonts w:asciiTheme="majorHAnsi" w:eastAsiaTheme="minorHAnsi" w:hAnsiTheme="majorHAnsi" w:cstheme="majorHAnsi"/>
          <w:kern w:val="36"/>
          <w:sz w:val="48"/>
          <w:szCs w:val="48"/>
        </w:rPr>
      </w:pPr>
      <w:r>
        <w:rPr>
          <w:rStyle w:val="Heading2Char"/>
          <w:rFonts w:asciiTheme="majorHAnsi" w:eastAsiaTheme="minorHAnsi" w:hAnsiTheme="majorHAnsi" w:cstheme="majorHAnsi"/>
          <w:b w:val="0"/>
          <w:bCs w:val="0"/>
          <w:sz w:val="48"/>
          <w:szCs w:val="48"/>
        </w:rPr>
        <w:br w:type="page"/>
      </w:r>
    </w:p>
    <w:p w14:paraId="7F628155" w14:textId="5366A542" w:rsidR="00B540CA" w:rsidRPr="00B540CA" w:rsidRDefault="0000782F" w:rsidP="00B540CA">
      <w:pPr>
        <w:pStyle w:val="Heading1"/>
        <w:rPr>
          <w:rStyle w:val="Heading2Char"/>
          <w:rFonts w:eastAsiaTheme="minorHAnsi"/>
          <w:b/>
          <w:bCs/>
          <w:sz w:val="48"/>
          <w:szCs w:val="48"/>
        </w:rPr>
      </w:pPr>
      <w:bookmarkStart w:id="49" w:name="_Toc107384251"/>
      <w:r w:rsidRPr="00B540CA">
        <w:rPr>
          <w:rStyle w:val="Heading2Char"/>
          <w:rFonts w:eastAsiaTheme="minorHAnsi"/>
          <w:b/>
          <w:bCs/>
          <w:sz w:val="48"/>
          <w:szCs w:val="48"/>
        </w:rPr>
        <w:lastRenderedPageBreak/>
        <w:t xml:space="preserve">Advanced </w:t>
      </w:r>
      <w:r w:rsidR="006D40DC" w:rsidRPr="00B540CA">
        <w:rPr>
          <w:rStyle w:val="Heading2Char"/>
          <w:rFonts w:eastAsiaTheme="minorHAnsi"/>
          <w:b/>
          <w:bCs/>
          <w:sz w:val="48"/>
          <w:szCs w:val="48"/>
        </w:rPr>
        <w:t>Features</w:t>
      </w:r>
      <w:bookmarkEnd w:id="49"/>
      <w:r w:rsidR="006D40DC" w:rsidRPr="00B540CA">
        <w:rPr>
          <w:rStyle w:val="Heading2Char"/>
          <w:rFonts w:eastAsiaTheme="minorHAnsi"/>
          <w:b/>
          <w:bCs/>
          <w:sz w:val="48"/>
          <w:szCs w:val="48"/>
        </w:rPr>
        <w:t xml:space="preserve"> </w:t>
      </w:r>
    </w:p>
    <w:p w14:paraId="45492D5D" w14:textId="5DA3F1DC" w:rsidR="006F27BA" w:rsidRDefault="006F27BA" w:rsidP="006F27BA">
      <w:pPr>
        <w:pStyle w:val="Heading2"/>
      </w:pPr>
      <w:bookmarkStart w:id="50" w:name="_Toc107384252"/>
      <w:r w:rsidRPr="002D45AE">
        <w:t xml:space="preserve">Table </w:t>
      </w:r>
      <w:r w:rsidR="00753A52">
        <w:t>P</w:t>
      </w:r>
      <w:r w:rsidRPr="002D45AE">
        <w:t xml:space="preserve">artitioning </w:t>
      </w:r>
    </w:p>
    <w:p w14:paraId="457D42DE" w14:textId="037C9692" w:rsidR="006F27BA" w:rsidRPr="002D45AE" w:rsidRDefault="006F27BA" w:rsidP="006F27BA">
      <w:pPr>
        <w:rPr>
          <w:rFonts w:asciiTheme="majorHAnsi" w:hAnsiTheme="majorHAnsi" w:cstheme="majorHAnsi"/>
        </w:rPr>
      </w:pPr>
      <w:r w:rsidRPr="006F27BA">
        <w:rPr>
          <w:rFonts w:asciiTheme="majorHAnsi" w:hAnsiTheme="majorHAnsi" w:cstheme="majorHAnsi"/>
        </w:rPr>
        <w:t xml:space="preserve">This feature allows physically splitting a table horizontally. </w:t>
      </w:r>
      <w:r w:rsidRPr="002D45AE">
        <w:rPr>
          <w:rFonts w:asciiTheme="majorHAnsi" w:hAnsiTheme="majorHAnsi" w:cstheme="majorHAnsi"/>
        </w:rPr>
        <w:t xml:space="preserve">Assume we have an Orders table partitioned by Year, the table will look and behave like a single table, but each Year will have its own data structures. </w:t>
      </w:r>
    </w:p>
    <w:p w14:paraId="717B0EA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This allows for several interesting features:</w:t>
      </w:r>
    </w:p>
    <w:p w14:paraId="18EEB60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a) Partition elimination when a filter specifies which partitions are needed.</w:t>
      </w:r>
    </w:p>
    <w:p w14:paraId="18C9E06B"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b) Join Collocation. When multiple tables partitioned by the same column and are joined together, SQL will join the underlying partitions directly, allowing for higher parallelism.</w:t>
      </w:r>
    </w:p>
    <w:p w14:paraId="13B3335A"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c) Locking escalation from row to partition, instead of table, allowing for more concurrent updates in the table.</w:t>
      </w:r>
    </w:p>
    <w:p w14:paraId="5CC5CC4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d) Instant bulk updates/purging by partition switching. </w:t>
      </w:r>
    </w:p>
    <w:p w14:paraId="2B3B8030"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e) Applying different compression settings for each partition.</w:t>
      </w:r>
    </w:p>
    <w:p w14:paraId="24B17F97"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f) Rebuilding indexes at the partition level.</w:t>
      </w:r>
    </w:p>
    <w:p w14:paraId="487888A4"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a-c allow some queries to run much faster. </w:t>
      </w:r>
    </w:p>
    <w:p w14:paraId="531ECBAD" w14:textId="77777777" w:rsidR="006F27BA" w:rsidRPr="002D45AE" w:rsidRDefault="006F27BA" w:rsidP="006F27BA">
      <w:pPr>
        <w:rPr>
          <w:rFonts w:asciiTheme="majorHAnsi" w:hAnsiTheme="majorHAnsi" w:cstheme="majorHAnsi"/>
        </w:rPr>
      </w:pPr>
      <w:r w:rsidRPr="002D45AE">
        <w:rPr>
          <w:rFonts w:asciiTheme="majorHAnsi" w:hAnsiTheme="majorHAnsi" w:cstheme="majorHAnsi"/>
        </w:rPr>
        <w:t xml:space="preserve">Features d-f facilitate maintenance. </w:t>
      </w:r>
    </w:p>
    <w:p w14:paraId="5F788C5B" w14:textId="77777777" w:rsidR="006F27BA" w:rsidRPr="002D45AE" w:rsidRDefault="006F27BA" w:rsidP="006F27BA">
      <w:pPr>
        <w:rPr>
          <w:rFonts w:asciiTheme="majorHAnsi" w:hAnsiTheme="majorHAnsi" w:cstheme="majorHAnsi"/>
        </w:rPr>
      </w:pPr>
      <w:r w:rsidRPr="002D45AE">
        <w:rPr>
          <w:rFonts w:asciiTheme="majorHAnsi" w:hAnsiTheme="majorHAnsi" w:cstheme="majorHAnsi"/>
          <w:b/>
          <w:bCs/>
        </w:rPr>
        <w:t>Attention</w:t>
      </w:r>
      <w:r w:rsidRPr="002D45AE">
        <w:rPr>
          <w:rFonts w:asciiTheme="majorHAnsi" w:hAnsiTheme="majorHAnsi" w:cstheme="majorHAnsi"/>
        </w:rPr>
        <w:t xml:space="preserve">: </w:t>
      </w:r>
      <w:r w:rsidRPr="002D45AE">
        <w:rPr>
          <w:rFonts w:asciiTheme="majorHAnsi" w:hAnsiTheme="majorHAnsi" w:cstheme="majorHAnsi"/>
          <w:b/>
          <w:bCs/>
        </w:rPr>
        <w:t>Partitioning is often implemented improperly, causing more harm than good.</w:t>
      </w:r>
    </w:p>
    <w:p w14:paraId="2EAD571A" w14:textId="77777777" w:rsidR="006F27BA" w:rsidRDefault="006F27BA" w:rsidP="006F27BA">
      <w:pPr>
        <w:rPr>
          <w:rFonts w:asciiTheme="majorHAnsi" w:hAnsiTheme="majorHAnsi" w:cstheme="majorHAnsi"/>
        </w:rPr>
      </w:pPr>
      <w:r w:rsidRPr="002D45AE">
        <w:rPr>
          <w:rFonts w:asciiTheme="majorHAnsi" w:hAnsiTheme="majorHAnsi" w:cstheme="majorHAnsi"/>
        </w:rPr>
        <w:t xml:space="preserve">The most common mistake is to partition on a column that is not frequently used in WHERE/GROUP BY clauses. Another common mistake is partitioning small tables or using too many partitions.  When SQL runs a query that needs all partitions it must read a lot more structures, which can significantly increase execution times. </w:t>
      </w:r>
      <w:r w:rsidRPr="002D45AE">
        <w:rPr>
          <w:rFonts w:asciiTheme="majorHAnsi" w:hAnsiTheme="majorHAnsi" w:cstheme="majorHAnsi"/>
        </w:rPr>
        <w:br/>
      </w:r>
      <w:r w:rsidRPr="00ED0A7A">
        <w:rPr>
          <w:rFonts w:asciiTheme="majorHAnsi" w:hAnsiTheme="majorHAnsi" w:cstheme="majorHAnsi"/>
          <w:noProof/>
        </w:rPr>
        <w:lastRenderedPageBreak/>
        <w:drawing>
          <wp:inline distT="0" distB="0" distL="0" distR="0" wp14:anchorId="4AF34454" wp14:editId="71913A15">
            <wp:extent cx="5943600" cy="314833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101"/>
                    <a:stretch>
                      <a:fillRect/>
                    </a:stretch>
                  </pic:blipFill>
                  <pic:spPr>
                    <a:xfrm>
                      <a:off x="0" y="0"/>
                      <a:ext cx="5943600" cy="3148330"/>
                    </a:xfrm>
                    <a:prstGeom prst="rect">
                      <a:avLst/>
                    </a:prstGeom>
                  </pic:spPr>
                </pic:pic>
              </a:graphicData>
            </a:graphic>
          </wp:inline>
        </w:drawing>
      </w:r>
      <w:r w:rsidRPr="002D45AE">
        <w:rPr>
          <w:rFonts w:asciiTheme="majorHAnsi" w:hAnsiTheme="majorHAnsi" w:cstheme="majorHAnsi"/>
        </w:rPr>
        <w:br/>
      </w:r>
      <w:hyperlink r:id="rId102" w:history="1">
        <w:r w:rsidRPr="002D45AE">
          <w:rPr>
            <w:rStyle w:val="Hyperlink"/>
            <w:rFonts w:asciiTheme="majorHAnsi" w:hAnsiTheme="majorHAnsi" w:cstheme="majorHAnsi"/>
            <w:sz w:val="24"/>
            <w:szCs w:val="24"/>
          </w:rPr>
          <w:t>Partitioning tables - Azure Synapse Analytics | Microsoft Docs</w:t>
        </w:r>
      </w:hyperlink>
    </w:p>
    <w:p w14:paraId="049914FB" w14:textId="32D0B2E9" w:rsidR="00714633" w:rsidRPr="002D45AE" w:rsidRDefault="00714633" w:rsidP="00714633">
      <w:pPr>
        <w:pStyle w:val="Heading2"/>
        <w:rPr>
          <w:rFonts w:asciiTheme="majorHAnsi" w:hAnsiTheme="majorHAnsi" w:cstheme="majorHAnsi"/>
        </w:rPr>
      </w:pPr>
      <w:r w:rsidRPr="002D45AE">
        <w:rPr>
          <w:rFonts w:asciiTheme="majorHAnsi" w:hAnsiTheme="majorHAnsi" w:cstheme="majorHAnsi"/>
        </w:rPr>
        <w:t>Materialized Views</w:t>
      </w:r>
      <w:bookmarkEnd w:id="50"/>
    </w:p>
    <w:p w14:paraId="2034C9DA" w14:textId="1658D03C" w:rsidR="00B9740F" w:rsidRPr="002D45AE" w:rsidRDefault="00B9740F" w:rsidP="00925D25">
      <w:pPr>
        <w:rPr>
          <w:rFonts w:asciiTheme="majorHAnsi" w:hAnsiTheme="majorHAnsi" w:cstheme="majorHAnsi"/>
        </w:rPr>
      </w:pPr>
      <w:bookmarkStart w:id="51" w:name="_Toc75426456"/>
      <w:r w:rsidRPr="002D45AE">
        <w:rPr>
          <w:rFonts w:asciiTheme="majorHAnsi" w:hAnsiTheme="majorHAnsi" w:cstheme="majorHAnsi"/>
        </w:rPr>
        <w:t xml:space="preserve">In Synapse a view behaves </w:t>
      </w:r>
      <w:r w:rsidR="002F40BE" w:rsidRPr="002D45AE">
        <w:rPr>
          <w:rFonts w:asciiTheme="majorHAnsi" w:hAnsiTheme="majorHAnsi" w:cstheme="majorHAnsi"/>
        </w:rPr>
        <w:t>like</w:t>
      </w:r>
      <w:r w:rsidRPr="002D45AE">
        <w:rPr>
          <w:rFonts w:asciiTheme="majorHAnsi" w:hAnsiTheme="majorHAnsi" w:cstheme="majorHAnsi"/>
        </w:rPr>
        <w:t xml:space="preserve"> a CTE or named query. When you query from a view Synapse will compile the query at runtime and build an execution plan merging the view definition and the rest of the query.</w:t>
      </w:r>
      <w:bookmarkEnd w:id="51"/>
      <w:r w:rsidRPr="002D45AE">
        <w:rPr>
          <w:rFonts w:asciiTheme="majorHAnsi" w:hAnsiTheme="majorHAnsi" w:cstheme="majorHAnsi"/>
        </w:rPr>
        <w:t xml:space="preserve"> An indexed view however works like a table. It may be distributed or replicated</w:t>
      </w:r>
      <w:r w:rsidR="00F140D3" w:rsidRPr="002D45AE">
        <w:rPr>
          <w:rFonts w:asciiTheme="majorHAnsi" w:hAnsiTheme="majorHAnsi" w:cstheme="majorHAnsi"/>
        </w:rPr>
        <w:t xml:space="preserve"> independent of the base tables</w:t>
      </w:r>
      <w:r w:rsidRPr="002D45AE">
        <w:rPr>
          <w:rFonts w:asciiTheme="majorHAnsi" w:hAnsiTheme="majorHAnsi" w:cstheme="majorHAnsi"/>
        </w:rPr>
        <w:t xml:space="preserve">, and it </w:t>
      </w:r>
      <w:r w:rsidR="0003793B" w:rsidRPr="002D45AE">
        <w:rPr>
          <w:rFonts w:asciiTheme="majorHAnsi" w:hAnsiTheme="majorHAnsi" w:cstheme="majorHAnsi"/>
        </w:rPr>
        <w:t>may have</w:t>
      </w:r>
      <w:r w:rsidRPr="002D45AE">
        <w:rPr>
          <w:rFonts w:asciiTheme="majorHAnsi" w:hAnsiTheme="majorHAnsi" w:cstheme="majorHAnsi"/>
        </w:rPr>
        <w:t xml:space="preserve"> column and rowstore indexes. </w:t>
      </w:r>
    </w:p>
    <w:p w14:paraId="1B4BD168" w14:textId="41AA7870"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If you query from an indexed view </w:t>
      </w:r>
      <w:r w:rsidR="0003793B" w:rsidRPr="002D45AE">
        <w:rPr>
          <w:rFonts w:asciiTheme="majorHAnsi" w:hAnsiTheme="majorHAnsi" w:cstheme="majorHAnsi"/>
        </w:rPr>
        <w:t>Synapse</w:t>
      </w:r>
      <w:r w:rsidRPr="002D45AE">
        <w:rPr>
          <w:rFonts w:asciiTheme="majorHAnsi" w:hAnsiTheme="majorHAnsi" w:cstheme="majorHAnsi"/>
        </w:rPr>
        <w:t xml:space="preserve"> will build an execution plan using the indexes on the view instead of the underlying tables. </w:t>
      </w:r>
      <w:r w:rsidR="002F40BE" w:rsidRPr="002D45AE">
        <w:rPr>
          <w:rFonts w:asciiTheme="majorHAnsi" w:hAnsiTheme="majorHAnsi" w:cstheme="majorHAnsi"/>
        </w:rPr>
        <w:t>Moreover,</w:t>
      </w:r>
      <w:r w:rsidRPr="002D45AE">
        <w:rPr>
          <w:rFonts w:asciiTheme="majorHAnsi" w:hAnsiTheme="majorHAnsi" w:cstheme="majorHAnsi"/>
        </w:rPr>
        <w:t xml:space="preserve"> if you run queries against the underlying tables, and </w:t>
      </w:r>
      <w:r w:rsidR="0003793B" w:rsidRPr="002D45AE">
        <w:rPr>
          <w:rFonts w:asciiTheme="majorHAnsi" w:hAnsiTheme="majorHAnsi" w:cstheme="majorHAnsi"/>
        </w:rPr>
        <w:t>Synapse</w:t>
      </w:r>
      <w:r w:rsidRPr="002D45AE">
        <w:rPr>
          <w:rFonts w:asciiTheme="majorHAnsi" w:hAnsiTheme="majorHAnsi" w:cstheme="majorHAnsi"/>
        </w:rPr>
        <w:t xml:space="preserve"> detects that the indexed view </w:t>
      </w:r>
      <w:r w:rsidR="0003793B" w:rsidRPr="002D45AE">
        <w:rPr>
          <w:rFonts w:asciiTheme="majorHAnsi" w:hAnsiTheme="majorHAnsi" w:cstheme="majorHAnsi"/>
        </w:rPr>
        <w:t>can</w:t>
      </w:r>
      <w:r w:rsidRPr="002D45AE">
        <w:rPr>
          <w:rFonts w:asciiTheme="majorHAnsi" w:hAnsiTheme="majorHAnsi" w:cstheme="majorHAnsi"/>
        </w:rPr>
        <w:t xml:space="preserve"> satisfy the query, then S</w:t>
      </w:r>
      <w:r w:rsidR="0003793B" w:rsidRPr="002D45AE">
        <w:rPr>
          <w:rFonts w:asciiTheme="majorHAnsi" w:hAnsiTheme="majorHAnsi" w:cstheme="majorHAnsi"/>
        </w:rPr>
        <w:t>ynapse</w:t>
      </w:r>
      <w:r w:rsidRPr="002D45AE">
        <w:rPr>
          <w:rFonts w:asciiTheme="majorHAnsi" w:hAnsiTheme="majorHAnsi" w:cstheme="majorHAnsi"/>
        </w:rPr>
        <w:t xml:space="preserve"> may also use the indexed view.</w:t>
      </w:r>
    </w:p>
    <w:p w14:paraId="46AD49BD" w14:textId="1733DCB1"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Indexed views </w:t>
      </w:r>
      <w:r w:rsidR="0003793B" w:rsidRPr="002D45AE">
        <w:rPr>
          <w:rFonts w:asciiTheme="majorHAnsi" w:hAnsiTheme="majorHAnsi" w:cstheme="majorHAnsi"/>
        </w:rPr>
        <w:t>offer</w:t>
      </w:r>
      <w:r w:rsidRPr="002D45AE">
        <w:rPr>
          <w:rFonts w:asciiTheme="majorHAnsi" w:hAnsiTheme="majorHAnsi" w:cstheme="majorHAnsi"/>
        </w:rPr>
        <w:t xml:space="preserve"> much greater flexibility than indexes, since they can have joins, complex </w:t>
      </w:r>
      <w:r w:rsidR="002F40BE" w:rsidRPr="002D45AE">
        <w:rPr>
          <w:rFonts w:asciiTheme="majorHAnsi" w:hAnsiTheme="majorHAnsi" w:cstheme="majorHAnsi"/>
        </w:rPr>
        <w:t>filters,</w:t>
      </w:r>
      <w:r w:rsidRPr="002D45AE">
        <w:rPr>
          <w:rFonts w:asciiTheme="majorHAnsi" w:hAnsiTheme="majorHAnsi" w:cstheme="majorHAnsi"/>
        </w:rPr>
        <w:t xml:space="preserve"> and aggregates. Performance gains from querying indexed views may also be much greater than combining indexes in underlying tables. </w:t>
      </w:r>
      <w:r w:rsidR="0003793B" w:rsidRPr="002D45AE">
        <w:rPr>
          <w:rFonts w:asciiTheme="majorHAnsi" w:hAnsiTheme="majorHAnsi" w:cstheme="majorHAnsi"/>
        </w:rPr>
        <w:t>However,</w:t>
      </w:r>
      <w:r w:rsidRPr="002D45AE">
        <w:rPr>
          <w:rFonts w:asciiTheme="majorHAnsi" w:hAnsiTheme="majorHAnsi" w:cstheme="majorHAnsi"/>
        </w:rPr>
        <w:t xml:space="preserve"> performance disadvantages on insert/update/delete/merge commands can also me much greater, and so the risk for logical contention and deadlocks.</w:t>
      </w:r>
    </w:p>
    <w:p w14:paraId="79A46C43" w14:textId="746DC223" w:rsidR="00B9740F" w:rsidRPr="002D45AE" w:rsidRDefault="00B9740F" w:rsidP="00925D25">
      <w:pPr>
        <w:rPr>
          <w:rFonts w:asciiTheme="majorHAnsi" w:hAnsiTheme="majorHAnsi" w:cstheme="majorHAnsi"/>
        </w:rPr>
      </w:pPr>
      <w:r w:rsidRPr="002D45AE">
        <w:rPr>
          <w:rFonts w:asciiTheme="majorHAnsi" w:hAnsiTheme="majorHAnsi" w:cstheme="majorHAnsi"/>
        </w:rPr>
        <w:t xml:space="preserve">A decision to use an indexed view should consider the frequency of updates and the complexity of the views. Indexed views work well for infrequent updates. Be very careful placing indexed views </w:t>
      </w:r>
      <w:r w:rsidR="00C618C8" w:rsidRPr="002D45AE">
        <w:rPr>
          <w:rFonts w:asciiTheme="majorHAnsi" w:hAnsiTheme="majorHAnsi" w:cstheme="majorHAnsi"/>
        </w:rPr>
        <w:t>if it contains any table with frequent updates</w:t>
      </w:r>
      <w:r w:rsidRPr="002D45AE">
        <w:rPr>
          <w:rFonts w:asciiTheme="majorHAnsi" w:hAnsiTheme="majorHAnsi" w:cstheme="majorHAnsi"/>
        </w:rPr>
        <w:t>.</w:t>
      </w:r>
      <w:r w:rsidR="007D7EBC" w:rsidRPr="002D45AE">
        <w:rPr>
          <w:rFonts w:asciiTheme="majorHAnsi" w:hAnsiTheme="majorHAnsi" w:cstheme="majorHAnsi"/>
        </w:rPr>
        <w:t xml:space="preserve"> </w:t>
      </w:r>
      <w:r w:rsidRPr="002D45AE">
        <w:rPr>
          <w:rFonts w:asciiTheme="majorHAnsi" w:hAnsiTheme="majorHAnsi" w:cstheme="majorHAnsi"/>
        </w:rPr>
        <w:t xml:space="preserve">Also be very careful if the logic in the view is </w:t>
      </w:r>
      <w:r w:rsidR="002F40BE" w:rsidRPr="002D45AE">
        <w:rPr>
          <w:rFonts w:asciiTheme="majorHAnsi" w:hAnsiTheme="majorHAnsi" w:cstheme="majorHAnsi"/>
        </w:rPr>
        <w:t>complex because</w:t>
      </w:r>
      <w:r w:rsidRPr="002D45AE">
        <w:rPr>
          <w:rFonts w:asciiTheme="majorHAnsi" w:hAnsiTheme="majorHAnsi" w:cstheme="majorHAnsi"/>
        </w:rPr>
        <w:t xml:space="preserve"> S</w:t>
      </w:r>
      <w:r w:rsidR="007D7EBC" w:rsidRPr="002D45AE">
        <w:rPr>
          <w:rFonts w:asciiTheme="majorHAnsi" w:hAnsiTheme="majorHAnsi" w:cstheme="majorHAnsi"/>
        </w:rPr>
        <w:t>ynapse</w:t>
      </w:r>
      <w:r w:rsidRPr="002D45AE">
        <w:rPr>
          <w:rFonts w:asciiTheme="majorHAnsi" w:hAnsiTheme="majorHAnsi" w:cstheme="majorHAnsi"/>
        </w:rPr>
        <w:t xml:space="preserve"> </w:t>
      </w:r>
      <w:r w:rsidR="007D7EBC" w:rsidRPr="002D45AE">
        <w:rPr>
          <w:rFonts w:asciiTheme="majorHAnsi" w:hAnsiTheme="majorHAnsi" w:cstheme="majorHAnsi"/>
        </w:rPr>
        <w:t>may not</w:t>
      </w:r>
      <w:r w:rsidRPr="002D45AE">
        <w:rPr>
          <w:rFonts w:asciiTheme="majorHAnsi" w:hAnsiTheme="majorHAnsi" w:cstheme="majorHAnsi"/>
        </w:rPr>
        <w:t xml:space="preserve"> have a</w:t>
      </w:r>
      <w:r w:rsidR="00FE059D" w:rsidRPr="002D45AE">
        <w:rPr>
          <w:rFonts w:asciiTheme="majorHAnsi" w:hAnsiTheme="majorHAnsi" w:cstheme="majorHAnsi"/>
        </w:rPr>
        <w:t>n</w:t>
      </w:r>
      <w:r w:rsidR="007D7EBC" w:rsidRPr="002D45AE">
        <w:rPr>
          <w:rFonts w:asciiTheme="majorHAnsi" w:hAnsiTheme="majorHAnsi" w:cstheme="majorHAnsi"/>
        </w:rPr>
        <w:t xml:space="preserve"> accurate</w:t>
      </w:r>
      <w:r w:rsidRPr="002D45AE">
        <w:rPr>
          <w:rFonts w:asciiTheme="majorHAnsi" w:hAnsiTheme="majorHAnsi" w:cstheme="majorHAnsi"/>
        </w:rPr>
        <w:t xml:space="preserve"> way to assert which records in the view need to be refreshed and may end up reprocessing more </w:t>
      </w:r>
      <w:r w:rsidR="00EC2321" w:rsidRPr="002D45AE">
        <w:rPr>
          <w:rFonts w:asciiTheme="majorHAnsi" w:hAnsiTheme="majorHAnsi" w:cstheme="majorHAnsi"/>
        </w:rPr>
        <w:t>th</w:t>
      </w:r>
      <w:r w:rsidRPr="002D45AE">
        <w:rPr>
          <w:rFonts w:asciiTheme="majorHAnsi" w:hAnsiTheme="majorHAnsi" w:cstheme="majorHAnsi"/>
        </w:rPr>
        <w:t>an necessary.</w:t>
      </w:r>
    </w:p>
    <w:p w14:paraId="3F320122" w14:textId="61A6744F" w:rsidR="00412E14" w:rsidRPr="002D45AE" w:rsidRDefault="00B9740F" w:rsidP="00925D25">
      <w:pPr>
        <w:rPr>
          <w:rStyle w:val="Hyperlink"/>
          <w:rFonts w:asciiTheme="majorHAnsi" w:hAnsiTheme="majorHAnsi" w:cstheme="majorHAnsi"/>
          <w:b/>
          <w:bCs/>
          <w:sz w:val="24"/>
          <w:szCs w:val="24"/>
        </w:rPr>
      </w:pPr>
      <w:r w:rsidRPr="002D45AE">
        <w:rPr>
          <w:rFonts w:asciiTheme="majorHAnsi" w:hAnsiTheme="majorHAnsi" w:cstheme="majorHAnsi"/>
        </w:rPr>
        <w:t xml:space="preserve">Another drawback of indexed views is that they place </w:t>
      </w:r>
      <w:r w:rsidR="004D1B41" w:rsidRPr="002D45AE">
        <w:rPr>
          <w:rFonts w:asciiTheme="majorHAnsi" w:hAnsiTheme="majorHAnsi" w:cstheme="majorHAnsi"/>
        </w:rPr>
        <w:t>schema</w:t>
      </w:r>
      <w:r w:rsidRPr="002D45AE">
        <w:rPr>
          <w:rFonts w:asciiTheme="majorHAnsi" w:hAnsiTheme="majorHAnsi" w:cstheme="majorHAnsi"/>
        </w:rPr>
        <w:t xml:space="preserve"> constraints in the base tables, which block some DDL operations.</w:t>
      </w:r>
      <w:r w:rsidR="001F69AE" w:rsidRPr="002D45AE">
        <w:rPr>
          <w:rFonts w:asciiTheme="majorHAnsi" w:hAnsiTheme="majorHAnsi" w:cstheme="majorHAnsi"/>
        </w:rPr>
        <w:br/>
      </w:r>
      <w:r w:rsidR="00412E14" w:rsidRPr="002D45AE">
        <w:rPr>
          <w:rFonts w:asciiTheme="majorHAnsi" w:hAnsiTheme="majorHAnsi" w:cstheme="majorHAnsi"/>
          <w:sz w:val="24"/>
          <w:szCs w:val="24"/>
        </w:rPr>
        <w:br/>
      </w:r>
      <w:hyperlink r:id="rId103" w:history="1">
        <w:r w:rsidR="00412E14" w:rsidRPr="002D45AE">
          <w:rPr>
            <w:rStyle w:val="Hyperlink"/>
            <w:rFonts w:asciiTheme="majorHAnsi" w:hAnsiTheme="majorHAnsi" w:cstheme="majorHAnsi"/>
            <w:sz w:val="24"/>
            <w:szCs w:val="24"/>
          </w:rPr>
          <w:t>Performance tune with materialized views - Azure Synapse Analytics | Microsoft Docs</w:t>
        </w:r>
      </w:hyperlink>
    </w:p>
    <w:p w14:paraId="2B99D566" w14:textId="77777777" w:rsidR="007E45AE" w:rsidRDefault="007E45AE" w:rsidP="00B540CA">
      <w:pPr>
        <w:rPr>
          <w:rStyle w:val="Hyperlink"/>
          <w:rFonts w:asciiTheme="majorHAnsi" w:hAnsiTheme="majorHAnsi" w:cstheme="majorHAnsi"/>
          <w:sz w:val="24"/>
          <w:szCs w:val="24"/>
        </w:rPr>
      </w:pPr>
    </w:p>
    <w:p w14:paraId="52B15F6D" w14:textId="01CCB9D9" w:rsidR="003E3DB7" w:rsidRPr="002D45AE" w:rsidRDefault="00714633" w:rsidP="00412E14">
      <w:pPr>
        <w:pStyle w:val="Heading2"/>
        <w:rPr>
          <w:rFonts w:asciiTheme="majorHAnsi" w:hAnsiTheme="majorHAnsi" w:cstheme="majorHAnsi"/>
        </w:rPr>
      </w:pPr>
      <w:bookmarkStart w:id="52" w:name="_Toc107384253"/>
      <w:r w:rsidRPr="002D45AE">
        <w:rPr>
          <w:rFonts w:asciiTheme="majorHAnsi" w:hAnsiTheme="majorHAnsi" w:cstheme="majorHAnsi"/>
        </w:rPr>
        <w:t>Resultset Caching</w:t>
      </w:r>
      <w:bookmarkEnd w:id="52"/>
    </w:p>
    <w:p w14:paraId="65F0B59E" w14:textId="48AA920A" w:rsidR="00412E14" w:rsidRPr="002D45AE" w:rsidRDefault="00FE059D" w:rsidP="003E3DB7">
      <w:pPr>
        <w:rPr>
          <w:rFonts w:asciiTheme="majorHAnsi" w:hAnsiTheme="majorHAnsi" w:cstheme="majorHAnsi"/>
          <w:sz w:val="36"/>
          <w:szCs w:val="36"/>
        </w:rPr>
      </w:pPr>
      <w:r w:rsidRPr="002D45AE">
        <w:rPr>
          <w:rFonts w:asciiTheme="majorHAnsi" w:hAnsiTheme="majorHAnsi" w:cstheme="majorHAnsi"/>
        </w:rPr>
        <w:t xml:space="preserve">Turning this feature on essentially instructs Synapse to store the results from </w:t>
      </w:r>
      <w:r w:rsidR="008A3BB6" w:rsidRPr="002D45AE">
        <w:rPr>
          <w:rFonts w:asciiTheme="majorHAnsi" w:hAnsiTheme="majorHAnsi" w:cstheme="majorHAnsi"/>
        </w:rPr>
        <w:t xml:space="preserve">nearly </w:t>
      </w:r>
      <w:r w:rsidRPr="002D45AE">
        <w:rPr>
          <w:rFonts w:asciiTheme="majorHAnsi" w:hAnsiTheme="majorHAnsi" w:cstheme="majorHAnsi"/>
        </w:rPr>
        <w:t>every query in the control node</w:t>
      </w:r>
      <w:r w:rsidR="008A3BB6" w:rsidRPr="002D45AE">
        <w:rPr>
          <w:rFonts w:asciiTheme="majorHAnsi" w:hAnsiTheme="majorHAnsi" w:cstheme="majorHAnsi"/>
        </w:rPr>
        <w:t>, exceptions are listed in the reference below</w:t>
      </w:r>
      <w:r w:rsidRPr="002D45AE">
        <w:rPr>
          <w:rFonts w:asciiTheme="majorHAnsi" w:hAnsiTheme="majorHAnsi" w:cstheme="majorHAnsi"/>
        </w:rPr>
        <w:t xml:space="preserve">. When a new query is received Synapse checks if there is already a table in the cache for the same command, then checks if the new user has the same permissions as the one who originated the cache, if both </w:t>
      </w:r>
      <w:r w:rsidR="00972077" w:rsidRPr="002D45AE">
        <w:rPr>
          <w:rFonts w:asciiTheme="majorHAnsi" w:hAnsiTheme="majorHAnsi" w:cstheme="majorHAnsi"/>
        </w:rPr>
        <w:t xml:space="preserve">are true then Synapse simply returns the data from the cache, saving compute effort. Queries satisfied by the cache also do not take concurrency slots, which can allow Synapse to handle thousands of queries in parallel. </w:t>
      </w:r>
      <w:r w:rsidR="008E7768" w:rsidRPr="002D45AE">
        <w:rPr>
          <w:rFonts w:asciiTheme="majorHAnsi" w:hAnsiTheme="majorHAnsi" w:cstheme="majorHAnsi"/>
        </w:rPr>
        <w:t xml:space="preserve">The maximum size of result set cache is 1 TB per database and cache eviction is managed automatically. </w:t>
      </w:r>
      <w:r w:rsidR="00DD0CB9" w:rsidRPr="002D45AE">
        <w:rPr>
          <w:rFonts w:asciiTheme="majorHAnsi" w:hAnsiTheme="majorHAnsi" w:cstheme="majorHAnsi"/>
        </w:rPr>
        <w:t>Finally,</w:t>
      </w:r>
      <w:r w:rsidR="00972077" w:rsidRPr="002D45AE">
        <w:rPr>
          <w:rFonts w:asciiTheme="majorHAnsi" w:hAnsiTheme="majorHAnsi" w:cstheme="majorHAnsi"/>
        </w:rPr>
        <w:t xml:space="preserve"> if a table has any </w:t>
      </w:r>
      <w:r w:rsidR="00DD7CF8" w:rsidRPr="002D45AE">
        <w:rPr>
          <w:rFonts w:asciiTheme="majorHAnsi" w:hAnsiTheme="majorHAnsi" w:cstheme="majorHAnsi"/>
        </w:rPr>
        <w:t>data or schema change</w:t>
      </w:r>
      <w:r w:rsidR="00972077" w:rsidRPr="002D45AE">
        <w:rPr>
          <w:rFonts w:asciiTheme="majorHAnsi" w:hAnsiTheme="majorHAnsi" w:cstheme="majorHAnsi"/>
        </w:rPr>
        <w:t xml:space="preserve"> then all tables in the cache which reference this table will be invalidated.</w:t>
      </w:r>
      <w:r w:rsidR="00972077" w:rsidRPr="002D45AE">
        <w:rPr>
          <w:rFonts w:asciiTheme="majorHAnsi" w:hAnsiTheme="majorHAnsi" w:cstheme="majorHAnsi"/>
          <w:sz w:val="24"/>
          <w:szCs w:val="24"/>
        </w:rPr>
        <w:t xml:space="preserve"> </w:t>
      </w:r>
      <w:r w:rsidR="001F69AE" w:rsidRPr="002D45AE">
        <w:rPr>
          <w:rFonts w:asciiTheme="majorHAnsi" w:hAnsiTheme="majorHAnsi" w:cstheme="majorHAnsi"/>
          <w:sz w:val="24"/>
          <w:szCs w:val="24"/>
        </w:rPr>
        <w:br/>
      </w:r>
      <w:r w:rsidR="00412E14" w:rsidRPr="002D45AE">
        <w:rPr>
          <w:rFonts w:asciiTheme="majorHAnsi" w:hAnsiTheme="majorHAnsi" w:cstheme="majorHAnsi"/>
          <w:sz w:val="24"/>
          <w:szCs w:val="24"/>
        </w:rPr>
        <w:br/>
      </w:r>
      <w:hyperlink r:id="rId104" w:history="1">
        <w:r w:rsidR="00412E14" w:rsidRPr="002D45AE">
          <w:rPr>
            <w:rStyle w:val="Hyperlink"/>
            <w:rFonts w:asciiTheme="majorHAnsi" w:hAnsiTheme="majorHAnsi" w:cstheme="majorHAnsi"/>
            <w:sz w:val="24"/>
            <w:szCs w:val="24"/>
          </w:rPr>
          <w:t>Performance tuning with result set caching - Azure Synapse Analytics | Microsoft Docs</w:t>
        </w:r>
      </w:hyperlink>
    </w:p>
    <w:p w14:paraId="2B0524ED" w14:textId="5819D0C3" w:rsidR="00D62427" w:rsidRPr="002D45AE" w:rsidRDefault="00D62427" w:rsidP="00714633">
      <w:pPr>
        <w:pStyle w:val="Heading2"/>
        <w:rPr>
          <w:rFonts w:asciiTheme="majorHAnsi" w:hAnsiTheme="majorHAnsi" w:cstheme="majorHAnsi"/>
        </w:rPr>
      </w:pPr>
      <w:bookmarkStart w:id="53" w:name="_Toc107384254"/>
      <w:r w:rsidRPr="002D45AE">
        <w:rPr>
          <w:rFonts w:asciiTheme="majorHAnsi" w:hAnsiTheme="majorHAnsi" w:cstheme="majorHAnsi"/>
        </w:rPr>
        <w:t>Workload Isolation</w:t>
      </w:r>
      <w:bookmarkEnd w:id="53"/>
    </w:p>
    <w:p w14:paraId="188E91DE" w14:textId="325EE5A7" w:rsidR="005B6A12" w:rsidRPr="002D45AE" w:rsidRDefault="00CC7CB0" w:rsidP="00734F8C">
      <w:pPr>
        <w:rPr>
          <w:rFonts w:asciiTheme="majorHAnsi" w:hAnsiTheme="majorHAnsi" w:cstheme="majorHAnsi"/>
          <w:b/>
          <w:bCs/>
        </w:rPr>
      </w:pPr>
      <w:r w:rsidRPr="002D45AE">
        <w:rPr>
          <w:rFonts w:asciiTheme="majorHAnsi" w:hAnsiTheme="majorHAnsi" w:cstheme="majorHAnsi"/>
        </w:rPr>
        <w:t xml:space="preserve">Workload groups allow reserving resources </w:t>
      </w:r>
      <w:r w:rsidR="005B6A12" w:rsidRPr="002D45AE">
        <w:rPr>
          <w:rFonts w:asciiTheme="majorHAnsi" w:hAnsiTheme="majorHAnsi" w:cstheme="majorHAnsi"/>
        </w:rPr>
        <w:t xml:space="preserve">exclusively </w:t>
      </w:r>
      <w:r w:rsidRPr="002D45AE">
        <w:rPr>
          <w:rFonts w:asciiTheme="majorHAnsi" w:hAnsiTheme="majorHAnsi" w:cstheme="majorHAnsi"/>
        </w:rPr>
        <w:t>to certain users</w:t>
      </w:r>
      <w:r w:rsidR="005B6A12" w:rsidRPr="002D45AE">
        <w:rPr>
          <w:rFonts w:asciiTheme="majorHAnsi" w:hAnsiTheme="majorHAnsi" w:cstheme="majorHAnsi"/>
        </w:rPr>
        <w:t>, preventing users from taking too many resources</w:t>
      </w:r>
      <w:r w:rsidR="00D768FD" w:rsidRPr="002D45AE">
        <w:rPr>
          <w:rFonts w:asciiTheme="majorHAnsi" w:hAnsiTheme="majorHAnsi" w:cstheme="majorHAnsi"/>
        </w:rPr>
        <w:t>, and preventing queries from running for too long</w:t>
      </w:r>
      <w:r w:rsidR="005B6A12" w:rsidRPr="002D45AE">
        <w:rPr>
          <w:rFonts w:asciiTheme="majorHAnsi" w:hAnsiTheme="majorHAnsi" w:cstheme="majorHAnsi"/>
        </w:rPr>
        <w:t>. The control is done by the attributes:</w:t>
      </w:r>
    </w:p>
    <w:p w14:paraId="2A4AF43E" w14:textId="78BA45BD"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MIN_PERCENTAGE_RESOURCE – this value is reserved for the group, even if it has no active queries, so be careful with setting this value high.</w:t>
      </w:r>
    </w:p>
    <w:p w14:paraId="1D126B5C" w14:textId="2E299158" w:rsidR="005B6A12" w:rsidRPr="002D45AE" w:rsidRDefault="005B6A12" w:rsidP="002C6F80">
      <w:pPr>
        <w:pStyle w:val="ListParagraph"/>
        <w:numPr>
          <w:ilvl w:val="0"/>
          <w:numId w:val="13"/>
        </w:numPr>
        <w:rPr>
          <w:rFonts w:asciiTheme="majorHAnsi" w:hAnsiTheme="majorHAnsi" w:cstheme="majorHAnsi"/>
          <w:b/>
          <w:bCs/>
        </w:rPr>
      </w:pPr>
      <w:r w:rsidRPr="002D45AE">
        <w:rPr>
          <w:rFonts w:asciiTheme="majorHAnsi" w:hAnsiTheme="majorHAnsi" w:cstheme="majorHAnsi"/>
        </w:rPr>
        <w:t xml:space="preserve">MAX_PERCENTAGE_RESOURCE – this is the upper boundary all users in the group can </w:t>
      </w:r>
      <w:r w:rsidR="00DD4EE2" w:rsidRPr="002D45AE">
        <w:rPr>
          <w:rFonts w:asciiTheme="majorHAnsi" w:hAnsiTheme="majorHAnsi" w:cstheme="majorHAnsi"/>
        </w:rPr>
        <w:t>allocate.</w:t>
      </w:r>
    </w:p>
    <w:p w14:paraId="0BB9A055" w14:textId="4A9E9CE9" w:rsidR="00D768FD" w:rsidRPr="002D45AE" w:rsidRDefault="00D768FD" w:rsidP="002C6F80">
      <w:pPr>
        <w:pStyle w:val="ListParagraph"/>
        <w:numPr>
          <w:ilvl w:val="0"/>
          <w:numId w:val="13"/>
        </w:numPr>
        <w:rPr>
          <w:rFonts w:asciiTheme="majorHAnsi" w:hAnsiTheme="majorHAnsi" w:cstheme="majorHAnsi"/>
          <w:b/>
          <w:bCs/>
        </w:rPr>
      </w:pPr>
      <w:bookmarkStart w:id="54" w:name="_Hlk75789365"/>
      <w:r w:rsidRPr="002D45AE">
        <w:rPr>
          <w:rFonts w:asciiTheme="majorHAnsi" w:hAnsiTheme="majorHAnsi" w:cstheme="majorHAnsi"/>
        </w:rPr>
        <w:t xml:space="preserve">QUERY_EXECUTION_TIMEOUT_SEC </w:t>
      </w:r>
      <w:bookmarkEnd w:id="54"/>
      <w:r w:rsidRPr="002D45AE">
        <w:rPr>
          <w:rFonts w:asciiTheme="majorHAnsi" w:hAnsiTheme="majorHAnsi" w:cstheme="majorHAnsi"/>
        </w:rPr>
        <w:t>– this is the maximum number of seconds a query is allowed to execute.</w:t>
      </w:r>
    </w:p>
    <w:p w14:paraId="250FDD84" w14:textId="2C175F35" w:rsidR="00CC7CB0" w:rsidRPr="002D45AE" w:rsidRDefault="005B6A12" w:rsidP="00734F8C">
      <w:pPr>
        <w:rPr>
          <w:rFonts w:asciiTheme="majorHAnsi" w:hAnsiTheme="majorHAnsi" w:cstheme="majorHAnsi"/>
          <w:b/>
          <w:bCs/>
        </w:rPr>
      </w:pPr>
      <w:r w:rsidRPr="002D45AE">
        <w:rPr>
          <w:rFonts w:asciiTheme="majorHAnsi" w:hAnsiTheme="majorHAnsi" w:cstheme="majorHAnsi"/>
        </w:rPr>
        <w:t xml:space="preserve">To implement this </w:t>
      </w:r>
      <w:r w:rsidR="008D1AF7" w:rsidRPr="002D45AE">
        <w:rPr>
          <w:rFonts w:asciiTheme="majorHAnsi" w:hAnsiTheme="majorHAnsi" w:cstheme="majorHAnsi"/>
        </w:rPr>
        <w:t>feature,</w:t>
      </w:r>
      <w:r w:rsidRPr="002D45AE">
        <w:rPr>
          <w:rFonts w:asciiTheme="majorHAnsi" w:hAnsiTheme="majorHAnsi" w:cstheme="majorHAnsi"/>
        </w:rPr>
        <w:t xml:space="preserve"> w</w:t>
      </w:r>
      <w:r w:rsidR="00CC7CB0" w:rsidRPr="002D45AE">
        <w:rPr>
          <w:rFonts w:asciiTheme="majorHAnsi" w:hAnsiTheme="majorHAnsi" w:cstheme="majorHAnsi"/>
        </w:rPr>
        <w:t xml:space="preserve">e start by creating a workload group such </w:t>
      </w:r>
      <w:r w:rsidR="008D1AF7" w:rsidRPr="002D45AE">
        <w:rPr>
          <w:rFonts w:asciiTheme="majorHAnsi" w:hAnsiTheme="majorHAnsi" w:cstheme="majorHAnsi"/>
        </w:rPr>
        <w:t>as:</w:t>
      </w:r>
    </w:p>
    <w:p w14:paraId="3126D5B8"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DataLoads </w:t>
      </w: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p>
    <w:p w14:paraId="39E1C49E" w14:textId="6382C7DD"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00"/>
        </w:rPr>
        <w:t xml:space="preserve"> MIN_PERCENTAGE_RESOURCE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00D768FD" w:rsidRPr="002D45AE">
        <w:rPr>
          <w:rFonts w:asciiTheme="majorHAnsi" w:hAnsiTheme="majorHAnsi" w:cstheme="majorHAnsi"/>
          <w:color w:val="000000"/>
        </w:rPr>
        <w:t>1</w:t>
      </w:r>
      <w:r w:rsidRPr="002D45AE">
        <w:rPr>
          <w:rFonts w:asciiTheme="majorHAnsi" w:hAnsiTheme="majorHAnsi" w:cstheme="majorHAnsi"/>
          <w:color w:val="000000"/>
        </w:rPr>
        <w:t>0</w:t>
      </w:r>
    </w:p>
    <w:p w14:paraId="2540B3E5"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808080"/>
        </w:rPr>
        <w:t>,</w:t>
      </w:r>
      <w:r w:rsidRPr="002D45AE">
        <w:rPr>
          <w:rFonts w:asciiTheme="majorHAnsi" w:hAnsiTheme="majorHAnsi" w:cstheme="majorHAnsi"/>
          <w:color w:val="000000"/>
        </w:rPr>
        <w:t xml:space="preserve">CAP_PERCENTAGE_RESOURCE </w:t>
      </w:r>
      <w:r w:rsidRPr="002D45AE">
        <w:rPr>
          <w:rFonts w:asciiTheme="majorHAnsi" w:hAnsiTheme="majorHAnsi" w:cstheme="majorHAnsi"/>
          <w:color w:val="808080"/>
        </w:rPr>
        <w:t>=</w:t>
      </w:r>
      <w:r w:rsidRPr="002D45AE">
        <w:rPr>
          <w:rFonts w:asciiTheme="majorHAnsi" w:hAnsiTheme="majorHAnsi" w:cstheme="majorHAnsi"/>
          <w:color w:val="000000"/>
        </w:rPr>
        <w:t xml:space="preserve"> 40</w:t>
      </w:r>
    </w:p>
    <w:p w14:paraId="3E423182" w14:textId="4879DB0D"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808080"/>
        </w:rPr>
        <w:t>,</w:t>
      </w:r>
      <w:r w:rsidR="00D768FD" w:rsidRPr="002D45AE">
        <w:rPr>
          <w:rFonts w:asciiTheme="majorHAnsi" w:hAnsiTheme="majorHAnsi" w:cstheme="majorHAnsi"/>
        </w:rPr>
        <w:t xml:space="preserve"> </w:t>
      </w:r>
      <w:r w:rsidR="00D768FD" w:rsidRPr="002D45AE">
        <w:rPr>
          <w:rFonts w:asciiTheme="majorHAnsi" w:hAnsiTheme="majorHAnsi" w:cstheme="majorHAnsi"/>
          <w:color w:val="000000"/>
        </w:rPr>
        <w:t xml:space="preserve">QUERY_EXECUTION_TIMEOUT_SEC </w:t>
      </w:r>
      <w:r w:rsidRPr="002D45AE">
        <w:rPr>
          <w:rFonts w:asciiTheme="majorHAnsi" w:hAnsiTheme="majorHAnsi" w:cstheme="majorHAnsi"/>
          <w:color w:val="808080"/>
        </w:rPr>
        <w:t>=</w:t>
      </w:r>
      <w:r w:rsidR="00D768FD" w:rsidRPr="002D45AE">
        <w:rPr>
          <w:rFonts w:asciiTheme="majorHAnsi" w:hAnsiTheme="majorHAnsi" w:cstheme="majorHAnsi"/>
          <w:color w:val="808080"/>
        </w:rPr>
        <w:t>600</w:t>
      </w:r>
      <w:r w:rsidRPr="002D45AE">
        <w:rPr>
          <w:rFonts w:asciiTheme="majorHAnsi" w:hAnsiTheme="majorHAnsi" w:cstheme="majorHAnsi"/>
          <w:color w:val="808080"/>
        </w:rPr>
        <w:t>);</w:t>
      </w:r>
    </w:p>
    <w:p w14:paraId="454BA246"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54B45FBA" w14:textId="5F516188"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Then </w:t>
      </w:r>
      <w:r w:rsidR="00DD4EE2" w:rsidRPr="002D45AE">
        <w:rPr>
          <w:rFonts w:asciiTheme="majorHAnsi" w:hAnsiTheme="majorHAnsi" w:cstheme="majorHAnsi"/>
        </w:rPr>
        <w:t xml:space="preserve">we </w:t>
      </w:r>
      <w:r w:rsidRPr="002D45AE">
        <w:rPr>
          <w:rFonts w:asciiTheme="majorHAnsi" w:hAnsiTheme="majorHAnsi" w:cstheme="majorHAnsi"/>
        </w:rPr>
        <w:t>ass</w:t>
      </w:r>
      <w:r w:rsidR="00DD4EE2" w:rsidRPr="002D45AE">
        <w:rPr>
          <w:rFonts w:asciiTheme="majorHAnsi" w:hAnsiTheme="majorHAnsi" w:cstheme="majorHAnsi"/>
        </w:rPr>
        <w:t>ign</w:t>
      </w:r>
      <w:r w:rsidRPr="002D45AE">
        <w:rPr>
          <w:rFonts w:asciiTheme="majorHAnsi" w:hAnsiTheme="majorHAnsi" w:cstheme="majorHAnsi"/>
        </w:rPr>
        <w:t xml:space="preserve"> </w:t>
      </w:r>
      <w:r w:rsidR="00DD4EE2" w:rsidRPr="002D45AE">
        <w:rPr>
          <w:rFonts w:asciiTheme="majorHAnsi" w:hAnsiTheme="majorHAnsi" w:cstheme="majorHAnsi"/>
        </w:rPr>
        <w:t>users</w:t>
      </w:r>
      <w:r w:rsidRPr="002D45AE">
        <w:rPr>
          <w:rFonts w:asciiTheme="majorHAnsi" w:hAnsiTheme="majorHAnsi" w:cstheme="majorHAnsi"/>
        </w:rPr>
        <w:t xml:space="preserve"> using a classifier such as:</w:t>
      </w:r>
    </w:p>
    <w:p w14:paraId="25DCEA72"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CREATE</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[wgcELTLogin]</w:t>
      </w:r>
    </w:p>
    <w:p w14:paraId="6A920869" w14:textId="327F2868" w:rsidR="00CC7CB0" w:rsidRDefault="00CC7CB0" w:rsidP="00CC7CB0">
      <w:pPr>
        <w:autoSpaceDE w:val="0"/>
        <w:autoSpaceDN w:val="0"/>
        <w:adjustRightInd w:val="0"/>
        <w:spacing w:after="0" w:line="240" w:lineRule="auto"/>
        <w:ind w:left="720"/>
        <w:rPr>
          <w:rFonts w:asciiTheme="majorHAnsi" w:hAnsiTheme="majorHAnsi" w:cstheme="majorHAnsi"/>
          <w:color w:val="808080"/>
        </w:rPr>
      </w:pPr>
      <w:r w:rsidRPr="002D45AE">
        <w:rPr>
          <w:rFonts w:asciiTheme="majorHAnsi" w:hAnsiTheme="majorHAnsi" w:cstheme="majorHAnsi"/>
          <w:color w:val="0000FF"/>
        </w:rPr>
        <w:t xml:space="preserve">WITH </w:t>
      </w:r>
      <w:r w:rsidRPr="002D45AE">
        <w:rPr>
          <w:rFonts w:asciiTheme="majorHAnsi" w:hAnsiTheme="majorHAnsi" w:cstheme="majorHAnsi"/>
          <w:color w:val="808080"/>
        </w:rPr>
        <w:t>(</w:t>
      </w:r>
      <w:r w:rsidRPr="002D45AE">
        <w:rPr>
          <w:rFonts w:asciiTheme="majorHAnsi" w:hAnsiTheme="majorHAnsi" w:cstheme="majorHAnsi"/>
          <w:color w:val="000000"/>
        </w:rPr>
        <w:t xml:space="preserve">WORKLOAD_GROUP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'DataLoads'</w:t>
      </w:r>
      <w:r w:rsidRPr="002D45AE">
        <w:rPr>
          <w:rFonts w:asciiTheme="majorHAnsi" w:hAnsiTheme="majorHAnsi" w:cstheme="majorHAnsi"/>
          <w:color w:val="808080"/>
        </w:rPr>
        <w:t>,</w:t>
      </w:r>
      <w:r w:rsidRPr="002D45AE">
        <w:rPr>
          <w:rFonts w:asciiTheme="majorHAnsi" w:hAnsiTheme="majorHAnsi" w:cstheme="majorHAnsi"/>
          <w:color w:val="000000"/>
        </w:rPr>
        <w:t xml:space="preserve">MEMBERNAME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FF0000"/>
        </w:rPr>
        <w:t>'ELTLogin'</w:t>
      </w:r>
      <w:r w:rsidRPr="002D45AE">
        <w:rPr>
          <w:rFonts w:asciiTheme="majorHAnsi" w:hAnsiTheme="majorHAnsi" w:cstheme="majorHAnsi"/>
          <w:color w:val="808080"/>
        </w:rPr>
        <w:t>);</w:t>
      </w:r>
    </w:p>
    <w:p w14:paraId="073B6CF3"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808080"/>
        </w:rPr>
      </w:pPr>
    </w:p>
    <w:p w14:paraId="01D1AD09" w14:textId="7DF19748" w:rsidR="00CC7CB0" w:rsidRPr="002D45AE" w:rsidRDefault="00CC7CB0" w:rsidP="00734F8C">
      <w:pPr>
        <w:rPr>
          <w:rFonts w:asciiTheme="majorHAnsi" w:hAnsiTheme="majorHAnsi" w:cstheme="majorHAnsi"/>
          <w:b/>
          <w:bCs/>
        </w:rPr>
      </w:pPr>
      <w:r w:rsidRPr="002D45AE">
        <w:rPr>
          <w:rFonts w:asciiTheme="majorHAnsi" w:hAnsiTheme="majorHAnsi" w:cstheme="majorHAnsi"/>
        </w:rPr>
        <w:t>To cleanup resources we do:</w:t>
      </w:r>
    </w:p>
    <w:p w14:paraId="24E659BA" w14:textId="77777777" w:rsidR="00CC7CB0" w:rsidRPr="002D45AE"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CLASSIFIER [wgcELTLogin]</w:t>
      </w:r>
    </w:p>
    <w:p w14:paraId="340D09EA" w14:textId="77777777" w:rsidR="00CC7CB0" w:rsidRDefault="00CC7CB0" w:rsidP="00CC7CB0">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DROP</w:t>
      </w:r>
      <w:r w:rsidRPr="002D45AE">
        <w:rPr>
          <w:rFonts w:asciiTheme="majorHAnsi" w:hAnsiTheme="majorHAnsi" w:cstheme="majorHAnsi"/>
          <w:color w:val="000000"/>
        </w:rPr>
        <w:t xml:space="preserve"> </w:t>
      </w:r>
      <w:r w:rsidRPr="002D45AE">
        <w:rPr>
          <w:rFonts w:asciiTheme="majorHAnsi" w:hAnsiTheme="majorHAnsi" w:cstheme="majorHAnsi"/>
          <w:color w:val="0000FF"/>
        </w:rPr>
        <w:t>WORKLOAD</w:t>
      </w:r>
      <w:r w:rsidRPr="002D45AE">
        <w:rPr>
          <w:rFonts w:asciiTheme="majorHAnsi" w:hAnsiTheme="majorHAnsi" w:cstheme="majorHAnsi"/>
          <w:color w:val="000000"/>
        </w:rPr>
        <w:t xml:space="preserve"> </w:t>
      </w:r>
      <w:r w:rsidRPr="002D45AE">
        <w:rPr>
          <w:rFonts w:asciiTheme="majorHAnsi" w:hAnsiTheme="majorHAnsi" w:cstheme="majorHAnsi"/>
          <w:color w:val="0000FF"/>
        </w:rPr>
        <w:t>GROUP</w:t>
      </w:r>
      <w:r w:rsidRPr="002D45AE">
        <w:rPr>
          <w:rFonts w:asciiTheme="majorHAnsi" w:hAnsiTheme="majorHAnsi" w:cstheme="majorHAnsi"/>
          <w:color w:val="000000"/>
        </w:rPr>
        <w:t xml:space="preserve"> [DataLoads]</w:t>
      </w:r>
    </w:p>
    <w:p w14:paraId="64E1733C" w14:textId="77777777" w:rsidR="008D1AF7" w:rsidRPr="002D45AE" w:rsidRDefault="008D1AF7" w:rsidP="00CC7CB0">
      <w:pPr>
        <w:autoSpaceDE w:val="0"/>
        <w:autoSpaceDN w:val="0"/>
        <w:adjustRightInd w:val="0"/>
        <w:spacing w:after="0" w:line="240" w:lineRule="auto"/>
        <w:ind w:left="720"/>
        <w:rPr>
          <w:rFonts w:asciiTheme="majorHAnsi" w:hAnsiTheme="majorHAnsi" w:cstheme="majorHAnsi"/>
          <w:color w:val="000000"/>
        </w:rPr>
      </w:pPr>
    </w:p>
    <w:p w14:paraId="3845A2A9" w14:textId="43364E89" w:rsidR="00CC7CB0" w:rsidRPr="002D45AE" w:rsidRDefault="00CC7CB0" w:rsidP="00734F8C">
      <w:pPr>
        <w:rPr>
          <w:rFonts w:asciiTheme="majorHAnsi" w:hAnsiTheme="majorHAnsi" w:cstheme="majorHAnsi"/>
          <w:b/>
          <w:bCs/>
        </w:rPr>
      </w:pPr>
      <w:r w:rsidRPr="002D45AE">
        <w:rPr>
          <w:rFonts w:asciiTheme="majorHAnsi" w:hAnsiTheme="majorHAnsi" w:cstheme="majorHAnsi"/>
        </w:rPr>
        <w:t xml:space="preserve">And to view </w:t>
      </w:r>
      <w:r w:rsidR="005B6A12" w:rsidRPr="002D45AE">
        <w:rPr>
          <w:rFonts w:asciiTheme="majorHAnsi" w:hAnsiTheme="majorHAnsi" w:cstheme="majorHAnsi"/>
        </w:rPr>
        <w:t>settings we query:</w:t>
      </w:r>
    </w:p>
    <w:p w14:paraId="6A25718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groups</w:t>
      </w:r>
    </w:p>
    <w:p w14:paraId="3980795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workload_management_workload_groups</w:t>
      </w:r>
    </w:p>
    <w:p w14:paraId="10BCEFA1"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3B41BD38"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--Workload classifiers</w:t>
      </w:r>
    </w:p>
    <w:p w14:paraId="6404DCFE"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workload_management_workload_classifiers</w:t>
      </w:r>
    </w:p>
    <w:p w14:paraId="299ED956"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p>
    <w:p w14:paraId="4E0482A5"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8000"/>
        </w:rPr>
        <w:t>--Run-time values</w:t>
      </w:r>
    </w:p>
    <w:p w14:paraId="1E14DBF2" w14:textId="77777777" w:rsidR="005B6A12" w:rsidRPr="002D45AE" w:rsidRDefault="005B6A12" w:rsidP="005B6A12">
      <w:pPr>
        <w:autoSpaceDE w:val="0"/>
        <w:autoSpaceDN w:val="0"/>
        <w:adjustRightInd w:val="0"/>
        <w:spacing w:after="0" w:line="240" w:lineRule="auto"/>
        <w:ind w:left="720"/>
        <w:rPr>
          <w:rFonts w:asciiTheme="majorHAnsi" w:hAnsiTheme="majorHAnsi" w:cstheme="majorHAnsi"/>
          <w:color w:val="000000"/>
        </w:rPr>
      </w:pPr>
      <w:r w:rsidRPr="002D45AE">
        <w:rPr>
          <w:rFonts w:asciiTheme="majorHAnsi" w:hAnsiTheme="majorHAnsi" w:cstheme="majorHAnsi"/>
          <w:color w:val="0000FF"/>
        </w:rPr>
        <w:t>SELECT</w:t>
      </w:r>
      <w:r w:rsidRPr="002D45AE">
        <w:rPr>
          <w:rFonts w:asciiTheme="majorHAnsi" w:hAnsiTheme="majorHAnsi" w:cstheme="majorHAnsi"/>
          <w:color w:val="000000"/>
        </w:rPr>
        <w:t xml:space="preserve"> </w:t>
      </w:r>
      <w:r w:rsidRPr="002D45AE">
        <w:rPr>
          <w:rFonts w:asciiTheme="majorHAnsi" w:hAnsiTheme="majorHAnsi" w:cstheme="majorHAnsi"/>
          <w:color w:val="808080"/>
        </w:rPr>
        <w:t>*</w:t>
      </w:r>
      <w:r w:rsidRPr="002D45AE">
        <w:rPr>
          <w:rFonts w:asciiTheme="majorHAnsi" w:hAnsiTheme="majorHAnsi" w:cstheme="majorHAnsi"/>
          <w:color w:val="000000"/>
        </w:rPr>
        <w:t xml:space="preserve"> </w:t>
      </w:r>
      <w:r w:rsidRPr="002D45AE">
        <w:rPr>
          <w:rFonts w:asciiTheme="majorHAnsi" w:hAnsiTheme="majorHAnsi" w:cstheme="majorHAnsi"/>
          <w:color w:val="0000FF"/>
        </w:rPr>
        <w:t>FROM</w:t>
      </w:r>
      <w:r w:rsidRPr="002D45AE">
        <w:rPr>
          <w:rFonts w:asciiTheme="majorHAnsi" w:hAnsiTheme="majorHAnsi" w:cstheme="majorHAnsi"/>
          <w:color w:val="000000"/>
        </w:rPr>
        <w:t xml:space="preserve"> </w:t>
      </w:r>
      <w:r w:rsidRPr="002D45AE">
        <w:rPr>
          <w:rFonts w:asciiTheme="majorHAnsi" w:hAnsiTheme="majorHAnsi" w:cstheme="majorHAnsi"/>
          <w:color w:val="00FF00"/>
        </w:rPr>
        <w:t>sys</w:t>
      </w:r>
      <w:r w:rsidRPr="002D45AE">
        <w:rPr>
          <w:rFonts w:asciiTheme="majorHAnsi" w:hAnsiTheme="majorHAnsi" w:cstheme="majorHAnsi"/>
          <w:color w:val="808080"/>
        </w:rPr>
        <w:t>.</w:t>
      </w:r>
      <w:r w:rsidRPr="002D45AE">
        <w:rPr>
          <w:rFonts w:asciiTheme="majorHAnsi" w:hAnsiTheme="majorHAnsi" w:cstheme="majorHAnsi"/>
          <w:color w:val="000000"/>
        </w:rPr>
        <w:t>dm_workload_management_workload_groups_stats</w:t>
      </w:r>
    </w:p>
    <w:p w14:paraId="0FBF3AEE" w14:textId="7B812907" w:rsidR="00412E14" w:rsidRPr="002D45AE" w:rsidRDefault="00412E14" w:rsidP="003E3DB7">
      <w:pPr>
        <w:rPr>
          <w:rStyle w:val="Hyperlink"/>
          <w:rFonts w:asciiTheme="majorHAnsi" w:hAnsiTheme="majorHAnsi" w:cstheme="majorHAnsi"/>
          <w:sz w:val="24"/>
          <w:szCs w:val="24"/>
        </w:rPr>
      </w:pPr>
      <w:r w:rsidRPr="002D45AE">
        <w:rPr>
          <w:rFonts w:asciiTheme="majorHAnsi" w:hAnsiTheme="majorHAnsi" w:cstheme="majorHAnsi"/>
        </w:rPr>
        <w:br/>
      </w:r>
      <w:hyperlink r:id="rId105" w:history="1">
        <w:r w:rsidRPr="002D45AE">
          <w:rPr>
            <w:rStyle w:val="Hyperlink"/>
            <w:rFonts w:asciiTheme="majorHAnsi" w:hAnsiTheme="majorHAnsi" w:cstheme="majorHAnsi"/>
            <w:sz w:val="24"/>
            <w:szCs w:val="24"/>
          </w:rPr>
          <w:t>Workload isolation - Azure Synapse Analytics | Microsoft Docs</w:t>
        </w:r>
      </w:hyperlink>
    </w:p>
    <w:p w14:paraId="025C69B2" w14:textId="271AC5BB" w:rsidR="00412E14" w:rsidRPr="002D45AE" w:rsidRDefault="00412E14" w:rsidP="00412E14">
      <w:pPr>
        <w:pStyle w:val="Heading2"/>
        <w:rPr>
          <w:rFonts w:asciiTheme="majorHAnsi" w:hAnsiTheme="majorHAnsi" w:cstheme="majorHAnsi"/>
        </w:rPr>
      </w:pPr>
      <w:bookmarkStart w:id="55" w:name="_Toc107384255"/>
      <w:r w:rsidRPr="002D45AE">
        <w:rPr>
          <w:rFonts w:asciiTheme="majorHAnsi" w:hAnsiTheme="majorHAnsi" w:cstheme="majorHAnsi"/>
        </w:rPr>
        <w:t xml:space="preserve">Ordered Clustered </w:t>
      </w:r>
      <w:r w:rsidR="0048144E" w:rsidRPr="002D45AE">
        <w:rPr>
          <w:rFonts w:asciiTheme="majorHAnsi" w:hAnsiTheme="majorHAnsi" w:cstheme="majorHAnsi"/>
        </w:rPr>
        <w:t xml:space="preserve">Columnstore </w:t>
      </w:r>
      <w:r w:rsidRPr="002D45AE">
        <w:rPr>
          <w:rFonts w:asciiTheme="majorHAnsi" w:hAnsiTheme="majorHAnsi" w:cstheme="majorHAnsi"/>
        </w:rPr>
        <w:t>Indexes</w:t>
      </w:r>
      <w:bookmarkEnd w:id="55"/>
    </w:p>
    <w:p w14:paraId="4E717EE5" w14:textId="38446D0F" w:rsidR="0048144E" w:rsidRPr="002D45AE" w:rsidRDefault="0048144E" w:rsidP="00734F8C">
      <w:pPr>
        <w:rPr>
          <w:rFonts w:asciiTheme="majorHAnsi" w:hAnsiTheme="majorHAnsi" w:cstheme="majorHAnsi"/>
          <w:b/>
          <w:bCs/>
        </w:rPr>
      </w:pPr>
      <w:r w:rsidRPr="002D45AE">
        <w:rPr>
          <w:rFonts w:asciiTheme="majorHAnsi" w:hAnsiTheme="majorHAnsi" w:cstheme="majorHAnsi"/>
        </w:rPr>
        <w:t>If a table uses a rowstore representation, a clustered index automatically determines the sort order</w:t>
      </w:r>
      <w:r w:rsidR="00BB7CDC" w:rsidRPr="002D45AE">
        <w:rPr>
          <w:rFonts w:asciiTheme="majorHAnsi" w:hAnsiTheme="majorHAnsi" w:cstheme="majorHAnsi"/>
        </w:rPr>
        <w:t xml:space="preserve"> of the data</w:t>
      </w:r>
      <w:r w:rsidRPr="002D45AE">
        <w:rPr>
          <w:rFonts w:asciiTheme="majorHAnsi" w:hAnsiTheme="majorHAnsi" w:cstheme="majorHAnsi"/>
        </w:rPr>
        <w:t>. However, if a table uses a column store representation, by default the index builder does not sort the data before building column segments. As consequence segments with overlapping ranges can occur, which limits the effectiveness of predicate/aggregate pushdown operations. Order</w:t>
      </w:r>
      <w:r w:rsidR="00CA1398" w:rsidRPr="002D45AE">
        <w:rPr>
          <w:rFonts w:asciiTheme="majorHAnsi" w:hAnsiTheme="majorHAnsi" w:cstheme="majorHAnsi"/>
        </w:rPr>
        <w:t>ed</w:t>
      </w:r>
      <w:r w:rsidRPr="002D45AE">
        <w:rPr>
          <w:rFonts w:asciiTheme="majorHAnsi" w:hAnsiTheme="majorHAnsi" w:cstheme="majorHAnsi"/>
        </w:rPr>
        <w:t xml:space="preserve"> clustered </w:t>
      </w:r>
      <w:r w:rsidR="00CA1398" w:rsidRPr="002D45AE">
        <w:rPr>
          <w:rFonts w:asciiTheme="majorHAnsi" w:hAnsiTheme="majorHAnsi" w:cstheme="majorHAnsi"/>
        </w:rPr>
        <w:t xml:space="preserve">columnstore </w:t>
      </w:r>
      <w:r w:rsidR="00D93E01" w:rsidRPr="002D45AE">
        <w:rPr>
          <w:rFonts w:asciiTheme="majorHAnsi" w:hAnsiTheme="majorHAnsi" w:cstheme="majorHAnsi"/>
        </w:rPr>
        <w:t>indexes come</w:t>
      </w:r>
      <w:r w:rsidR="00CA1398" w:rsidRPr="002D45AE">
        <w:rPr>
          <w:rFonts w:asciiTheme="majorHAnsi" w:hAnsiTheme="majorHAnsi" w:cstheme="majorHAnsi"/>
        </w:rPr>
        <w:t xml:space="preserve"> to </w:t>
      </w:r>
      <w:r w:rsidR="00D93E01" w:rsidRPr="002D45AE">
        <w:rPr>
          <w:rFonts w:asciiTheme="majorHAnsi" w:hAnsiTheme="majorHAnsi" w:cstheme="majorHAnsi"/>
        </w:rPr>
        <w:t xml:space="preserve">help </w:t>
      </w:r>
      <w:r w:rsidR="00CA1398" w:rsidRPr="002D45AE">
        <w:rPr>
          <w:rFonts w:asciiTheme="majorHAnsi" w:hAnsiTheme="majorHAnsi" w:cstheme="majorHAnsi"/>
        </w:rPr>
        <w:t>mitigate this issue.</w:t>
      </w:r>
      <w:r w:rsidR="00D93E01" w:rsidRPr="002D45AE">
        <w:rPr>
          <w:rFonts w:asciiTheme="majorHAnsi" w:hAnsiTheme="majorHAnsi" w:cstheme="majorHAnsi"/>
        </w:rPr>
        <w:t xml:space="preserve"> They do not </w:t>
      </w:r>
      <w:r w:rsidR="00340443" w:rsidRPr="002D45AE">
        <w:rPr>
          <w:rFonts w:asciiTheme="majorHAnsi" w:hAnsiTheme="majorHAnsi" w:cstheme="majorHAnsi"/>
          <w:b/>
          <w:bCs/>
        </w:rPr>
        <w:t>eliminate</w:t>
      </w:r>
      <w:r w:rsidR="00D93E01" w:rsidRPr="002D45AE">
        <w:rPr>
          <w:rFonts w:asciiTheme="majorHAnsi" w:hAnsiTheme="majorHAnsi" w:cstheme="majorHAnsi"/>
        </w:rPr>
        <w:t xml:space="preserve"> overlapping </w:t>
      </w:r>
      <w:r w:rsidR="00671EC8" w:rsidRPr="002D45AE">
        <w:rPr>
          <w:rFonts w:asciiTheme="majorHAnsi" w:hAnsiTheme="majorHAnsi" w:cstheme="majorHAnsi"/>
        </w:rPr>
        <w:t>ranges but</w:t>
      </w:r>
      <w:r w:rsidR="00D93E01" w:rsidRPr="002D45AE">
        <w:rPr>
          <w:rFonts w:asciiTheme="majorHAnsi" w:hAnsiTheme="majorHAnsi" w:cstheme="majorHAnsi"/>
        </w:rPr>
        <w:t xml:space="preserve"> help reduce them. </w:t>
      </w:r>
      <w:r w:rsidR="00E54393" w:rsidRPr="002D45AE">
        <w:rPr>
          <w:rFonts w:asciiTheme="majorHAnsi" w:hAnsiTheme="majorHAnsi" w:cstheme="majorHAnsi"/>
        </w:rPr>
        <w:t>The higher the resource class you utilize for the index build, and the more DWUs, the more memory will be available and the fewer segment overlaps will occur.</w:t>
      </w:r>
      <w:r w:rsidR="00E52208" w:rsidRPr="002D45AE">
        <w:rPr>
          <w:rFonts w:asciiTheme="majorHAnsi" w:hAnsiTheme="majorHAnsi" w:cstheme="majorHAnsi"/>
        </w:rPr>
        <w:t xml:space="preserve"> Beware that turning this on not only slows down index rebuilds but also slows down ETL.</w:t>
      </w:r>
    </w:p>
    <w:p w14:paraId="3B8E84E0" w14:textId="785D735A" w:rsidR="00D93E01" w:rsidRPr="002D45AE" w:rsidRDefault="00D93E01" w:rsidP="00734F8C">
      <w:pPr>
        <w:rPr>
          <w:rFonts w:asciiTheme="majorHAnsi" w:hAnsiTheme="majorHAnsi" w:cstheme="majorHAnsi"/>
          <w:b/>
          <w:bCs/>
        </w:rPr>
      </w:pPr>
      <w:r w:rsidRPr="002D45AE">
        <w:rPr>
          <w:rFonts w:asciiTheme="majorHAnsi" w:hAnsiTheme="majorHAnsi" w:cstheme="majorHAnsi"/>
        </w:rPr>
        <w:t>To enable this feature, add the “ORDER” keyword to the create index command, example:</w:t>
      </w:r>
    </w:p>
    <w:p w14:paraId="05953F56" w14:textId="6C3D476C" w:rsidR="00D93E01" w:rsidRPr="002D45AE" w:rsidRDefault="00D93E01" w:rsidP="00734F8C">
      <w:pPr>
        <w:rPr>
          <w:rFonts w:asciiTheme="majorHAnsi" w:hAnsiTheme="majorHAnsi" w:cstheme="majorHAnsi"/>
          <w:b/>
          <w:bCs/>
          <w:color w:val="808080"/>
          <w:sz w:val="20"/>
          <w:szCs w:val="20"/>
        </w:rPr>
      </w:pPr>
      <w:r w:rsidRPr="002D45AE">
        <w:rPr>
          <w:rFonts w:asciiTheme="majorHAnsi" w:hAnsiTheme="majorHAnsi" w:cstheme="majorHAnsi"/>
          <w:b/>
          <w:bCs/>
          <w:color w:val="0000FF"/>
          <w:sz w:val="20"/>
          <w:szCs w:val="20"/>
        </w:rPr>
        <w:t>CREATE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CLUSTERED</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COLUMNSTORE</w:t>
      </w:r>
      <w:r w:rsidRPr="002D45AE">
        <w:rPr>
          <w:rFonts w:asciiTheme="majorHAnsi" w:hAnsiTheme="majorHAnsi" w:cstheme="majorHAnsi"/>
          <w:b/>
          <w:bCs/>
          <w:sz w:val="20"/>
          <w:szCs w:val="20"/>
        </w:rPr>
        <w:t xml:space="preserve"> </w:t>
      </w:r>
      <w:r w:rsidRPr="002D45AE">
        <w:rPr>
          <w:rFonts w:asciiTheme="majorHAnsi" w:hAnsiTheme="majorHAnsi" w:cstheme="majorHAnsi"/>
          <w:b/>
          <w:bCs/>
          <w:color w:val="0000FF"/>
          <w:sz w:val="20"/>
          <w:szCs w:val="20"/>
        </w:rPr>
        <w:t>INDEX</w:t>
      </w:r>
      <w:r w:rsidRPr="002D45AE">
        <w:rPr>
          <w:rFonts w:asciiTheme="majorHAnsi" w:hAnsiTheme="majorHAnsi" w:cstheme="majorHAnsi"/>
          <w:b/>
          <w:bCs/>
          <w:sz w:val="20"/>
          <w:szCs w:val="20"/>
        </w:rPr>
        <w:t xml:space="preserve"> CCO_schema_table </w:t>
      </w:r>
      <w:r w:rsidRPr="002D45AE">
        <w:rPr>
          <w:rFonts w:asciiTheme="majorHAnsi" w:hAnsiTheme="majorHAnsi" w:cstheme="majorHAnsi"/>
          <w:b/>
          <w:bCs/>
          <w:color w:val="0000FF"/>
          <w:sz w:val="20"/>
          <w:szCs w:val="20"/>
        </w:rPr>
        <w:t>ON</w:t>
      </w:r>
      <w:r w:rsidRPr="002D45AE">
        <w:rPr>
          <w:rFonts w:asciiTheme="majorHAnsi" w:hAnsiTheme="majorHAnsi" w:cstheme="majorHAnsi"/>
          <w:b/>
          <w:bCs/>
          <w:sz w:val="20"/>
          <w:szCs w:val="20"/>
        </w:rPr>
        <w:t xml:space="preserve"> [schema]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b/>
          <w:bCs/>
          <w:color w:val="0000FF"/>
          <w:sz w:val="20"/>
          <w:szCs w:val="20"/>
          <w:highlight w:val="yellow"/>
        </w:rPr>
        <w:t>ORDER</w:t>
      </w:r>
      <w:r w:rsidRPr="002D45AE">
        <w:rPr>
          <w:rFonts w:asciiTheme="majorHAnsi" w:hAnsiTheme="majorHAnsi" w:cstheme="majorHAnsi"/>
          <w:b/>
          <w:bCs/>
          <w:color w:val="0000FF"/>
          <w:sz w:val="20"/>
          <w:szCs w:val="20"/>
        </w:rPr>
        <w:t xml:space="preserve"> </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Col_A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 Col_B</w:t>
      </w:r>
      <w:r w:rsidRPr="002D45AE">
        <w:rPr>
          <w:rFonts w:asciiTheme="majorHAnsi" w:hAnsiTheme="majorHAnsi" w:cstheme="majorHAnsi"/>
          <w:b/>
          <w:bCs/>
          <w:color w:val="808080"/>
          <w:sz w:val="20"/>
          <w:szCs w:val="20"/>
        </w:rPr>
        <w:t>);</w:t>
      </w:r>
    </w:p>
    <w:p w14:paraId="75678F75" w14:textId="74F2AB12"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create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table</w:t>
      </w:r>
      <w:r w:rsidRPr="002D45AE">
        <w:rPr>
          <w:rFonts w:asciiTheme="majorHAnsi" w:hAnsiTheme="majorHAnsi" w:cstheme="majorHAnsi"/>
          <w:color w:val="000000"/>
          <w:sz w:val="19"/>
          <w:szCs w:val="19"/>
        </w:rPr>
        <w:t xml:space="preserve"> </w:t>
      </w:r>
      <w:r w:rsidRPr="002D45AE">
        <w:rPr>
          <w:rFonts w:asciiTheme="majorHAnsi" w:hAnsiTheme="majorHAnsi" w:cstheme="majorHAnsi"/>
          <w:b/>
          <w:bCs/>
          <w:sz w:val="20"/>
          <w:szCs w:val="20"/>
        </w:rPr>
        <w:t>[schema]</w:t>
      </w:r>
      <w:r w:rsidRPr="002D45AE">
        <w:rPr>
          <w:rFonts w:asciiTheme="majorHAnsi" w:hAnsiTheme="majorHAnsi" w:cstheme="majorHAnsi"/>
          <w:b/>
          <w:bCs/>
          <w:color w:val="808080"/>
          <w:sz w:val="20"/>
          <w:szCs w:val="20"/>
        </w:rPr>
        <w:t>.</w:t>
      </w:r>
      <w:r w:rsidRPr="002D45AE">
        <w:rPr>
          <w:rFonts w:asciiTheme="majorHAnsi" w:hAnsiTheme="majorHAnsi" w:cstheme="majorHAnsi"/>
          <w:b/>
          <w:bCs/>
          <w:sz w:val="20"/>
          <w:szCs w:val="20"/>
        </w:rPr>
        <w:t xml:space="preserve">[table] </w:t>
      </w:r>
      <w:r w:rsidRPr="002D45AE">
        <w:rPr>
          <w:rFonts w:asciiTheme="majorHAnsi" w:hAnsiTheme="majorHAnsi" w:cstheme="majorHAnsi"/>
          <w:color w:val="808080"/>
          <w:sz w:val="19"/>
          <w:szCs w:val="19"/>
        </w:rPr>
        <w:t>(</w:t>
      </w:r>
    </w:p>
    <w:p w14:paraId="20F7762A" w14:textId="788F30FA"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t xml:space="preserve">id </w:t>
      </w:r>
      <w:r w:rsidRPr="002D45AE">
        <w:rPr>
          <w:rFonts w:asciiTheme="majorHAnsi" w:hAnsiTheme="majorHAnsi" w:cstheme="majorHAnsi"/>
          <w:color w:val="0000FF"/>
          <w:sz w:val="19"/>
          <w:szCs w:val="19"/>
        </w:rPr>
        <w:t>bigint</w:t>
      </w:r>
      <w:r w:rsidRPr="002D45AE">
        <w:rPr>
          <w:rFonts w:asciiTheme="majorHAnsi" w:hAnsiTheme="majorHAnsi" w:cstheme="majorHAnsi"/>
          <w:color w:val="808080"/>
          <w:sz w:val="19"/>
          <w:szCs w:val="19"/>
        </w:rPr>
        <w:t>,</w:t>
      </w:r>
    </w:p>
    <w:p w14:paraId="061F84D3" w14:textId="1A614DAB" w:rsidR="007D000C" w:rsidRPr="002D45AE" w:rsidRDefault="007D000C" w:rsidP="007D000C">
      <w:pPr>
        <w:autoSpaceDE w:val="0"/>
        <w:autoSpaceDN w:val="0"/>
        <w:adjustRightInd w:val="0"/>
        <w:spacing w:after="0" w:line="240" w:lineRule="auto"/>
        <w:rPr>
          <w:rFonts w:asciiTheme="majorHAnsi" w:hAnsiTheme="majorHAnsi" w:cstheme="majorHAnsi"/>
          <w:color w:val="808080"/>
          <w:sz w:val="19"/>
          <w:szCs w:val="19"/>
        </w:rPr>
      </w:pPr>
      <w:r w:rsidRPr="002D45AE">
        <w:rPr>
          <w:rFonts w:asciiTheme="majorHAnsi" w:hAnsiTheme="majorHAnsi" w:cstheme="majorHAnsi"/>
          <w:color w:val="000000"/>
          <w:sz w:val="19"/>
          <w:szCs w:val="19"/>
        </w:rPr>
        <w:tab/>
        <w:t xml:space="preserve">date </w:t>
      </w:r>
      <w:r w:rsidRPr="002D45AE">
        <w:rPr>
          <w:rFonts w:asciiTheme="majorHAnsi" w:hAnsiTheme="majorHAnsi" w:cstheme="majorHAnsi"/>
          <w:color w:val="0000FF"/>
          <w:sz w:val="19"/>
          <w:szCs w:val="19"/>
        </w:rPr>
        <w:t>datetime</w:t>
      </w:r>
      <w:r w:rsidRPr="002D45AE">
        <w:rPr>
          <w:rFonts w:asciiTheme="majorHAnsi" w:hAnsiTheme="majorHAnsi" w:cstheme="majorHAnsi"/>
          <w:color w:val="808080"/>
          <w:sz w:val="19"/>
          <w:szCs w:val="19"/>
        </w:rPr>
        <w:t>,</w:t>
      </w:r>
    </w:p>
    <w:p w14:paraId="400E4906" w14:textId="77777777"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808080"/>
          <w:sz w:val="19"/>
          <w:szCs w:val="19"/>
        </w:rPr>
        <w:t>)</w:t>
      </w:r>
    </w:p>
    <w:p w14:paraId="7F142F5C" w14:textId="1DF86160"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FF"/>
          <w:sz w:val="19"/>
          <w:szCs w:val="19"/>
        </w:rPr>
        <w:t xml:space="preserve">with </w:t>
      </w:r>
      <w:r w:rsidRPr="002D45AE">
        <w:rPr>
          <w:rFonts w:asciiTheme="majorHAnsi" w:hAnsiTheme="majorHAnsi" w:cstheme="majorHAnsi"/>
          <w:color w:val="808080"/>
          <w:sz w:val="19"/>
          <w:szCs w:val="19"/>
        </w:rPr>
        <w:t>(</w:t>
      </w:r>
      <w:r w:rsidRPr="002D45AE">
        <w:rPr>
          <w:rFonts w:asciiTheme="majorHAnsi" w:hAnsiTheme="majorHAnsi" w:cstheme="majorHAnsi"/>
          <w:color w:val="0000FF"/>
          <w:sz w:val="19"/>
          <w:szCs w:val="19"/>
        </w:rPr>
        <w:t>distribution</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hash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4469E7DD" w14:textId="40E4A936" w:rsidR="007D000C" w:rsidRPr="002D45AE" w:rsidRDefault="007D000C" w:rsidP="007D000C">
      <w:pPr>
        <w:autoSpaceDE w:val="0"/>
        <w:autoSpaceDN w:val="0"/>
        <w:adjustRightInd w:val="0"/>
        <w:spacing w:after="0" w:line="240" w:lineRule="auto"/>
        <w:rPr>
          <w:rFonts w:asciiTheme="majorHAnsi" w:hAnsiTheme="majorHAnsi" w:cstheme="majorHAnsi"/>
          <w:color w:val="000000"/>
          <w:sz w:val="19"/>
          <w:szCs w:val="19"/>
        </w:rPr>
      </w:pPr>
      <w:r w:rsidRPr="002D45AE">
        <w:rPr>
          <w:rFonts w:asciiTheme="majorHAnsi" w:hAnsiTheme="majorHAnsi" w:cstheme="majorHAnsi"/>
          <w:color w:val="000000"/>
          <w:sz w:val="19"/>
          <w:szCs w:val="19"/>
        </w:rPr>
        <w:tab/>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CLUSTERED</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COLUMNSTORE</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INDEX</w:t>
      </w:r>
      <w:r w:rsidRPr="002D45AE">
        <w:rPr>
          <w:rFonts w:asciiTheme="majorHAnsi" w:hAnsiTheme="majorHAnsi" w:cstheme="majorHAnsi"/>
          <w:color w:val="000000"/>
          <w:sz w:val="19"/>
          <w:szCs w:val="19"/>
        </w:rPr>
        <w:t xml:space="preserve"> </w:t>
      </w:r>
      <w:r w:rsidRPr="002D45AE">
        <w:rPr>
          <w:rFonts w:asciiTheme="majorHAnsi" w:hAnsiTheme="majorHAnsi" w:cstheme="majorHAnsi"/>
          <w:color w:val="0000FF"/>
          <w:sz w:val="19"/>
          <w:szCs w:val="19"/>
        </w:rPr>
        <w:t xml:space="preserve">ORDER </w:t>
      </w:r>
      <w:r w:rsidRPr="002D45AE">
        <w:rPr>
          <w:rFonts w:asciiTheme="majorHAnsi" w:hAnsiTheme="majorHAnsi" w:cstheme="majorHAnsi"/>
          <w:color w:val="808080"/>
          <w:sz w:val="19"/>
          <w:szCs w:val="19"/>
        </w:rPr>
        <w:t>(</w:t>
      </w:r>
      <w:r w:rsidRPr="002D45AE">
        <w:rPr>
          <w:rFonts w:asciiTheme="majorHAnsi" w:hAnsiTheme="majorHAnsi" w:cstheme="majorHAnsi"/>
          <w:color w:val="000000"/>
          <w:sz w:val="19"/>
          <w:szCs w:val="19"/>
        </w:rPr>
        <w:t>id</w:t>
      </w:r>
      <w:r w:rsidRPr="002D45AE">
        <w:rPr>
          <w:rFonts w:asciiTheme="majorHAnsi" w:hAnsiTheme="majorHAnsi" w:cstheme="majorHAnsi"/>
          <w:color w:val="808080"/>
          <w:sz w:val="19"/>
          <w:szCs w:val="19"/>
        </w:rPr>
        <w:t>)</w:t>
      </w:r>
    </w:p>
    <w:p w14:paraId="3121F452" w14:textId="0CD4798D" w:rsidR="000A3485" w:rsidRPr="008D1AF7" w:rsidRDefault="007D000C" w:rsidP="00734F8C">
      <w:pPr>
        <w:rPr>
          <w:rFonts w:asciiTheme="majorHAnsi" w:hAnsiTheme="majorHAnsi" w:cstheme="majorHAnsi"/>
          <w:b/>
          <w:bCs/>
          <w:color w:val="808080"/>
          <w:sz w:val="20"/>
          <w:szCs w:val="20"/>
        </w:rPr>
      </w:pPr>
      <w:r w:rsidRPr="002D45AE">
        <w:rPr>
          <w:rFonts w:asciiTheme="majorHAnsi" w:hAnsiTheme="majorHAnsi" w:cstheme="majorHAnsi"/>
          <w:color w:val="808080"/>
          <w:sz w:val="19"/>
          <w:szCs w:val="19"/>
        </w:rPr>
        <w:t>)</w:t>
      </w:r>
    </w:p>
    <w:p w14:paraId="0338E2E6" w14:textId="127B4F18" w:rsidR="00FF42E1" w:rsidRPr="002D45AE" w:rsidRDefault="00FF42E1" w:rsidP="00734F8C">
      <w:pPr>
        <w:rPr>
          <w:rFonts w:asciiTheme="majorHAnsi" w:hAnsiTheme="majorHAnsi" w:cstheme="majorHAnsi"/>
          <w:b/>
          <w:bCs/>
        </w:rPr>
      </w:pPr>
      <w:r w:rsidRPr="002D45AE">
        <w:rPr>
          <w:rFonts w:asciiTheme="majorHAnsi" w:hAnsiTheme="majorHAnsi" w:cstheme="majorHAnsi"/>
        </w:rPr>
        <w:t xml:space="preserve">Finally, the more threads used the more overlaps will occur. To reduce </w:t>
      </w:r>
      <w:r w:rsidR="008D1AF7" w:rsidRPr="002D45AE">
        <w:rPr>
          <w:rFonts w:asciiTheme="majorHAnsi" w:hAnsiTheme="majorHAnsi" w:cstheme="majorHAnsi"/>
        </w:rPr>
        <w:t>overlaps,</w:t>
      </w:r>
      <w:r w:rsidRPr="002D45AE">
        <w:rPr>
          <w:rFonts w:asciiTheme="majorHAnsi" w:hAnsiTheme="majorHAnsi" w:cstheme="majorHAnsi"/>
        </w:rPr>
        <w:t xml:space="preserve"> add “</w:t>
      </w:r>
      <w:r w:rsidRPr="002D45AE">
        <w:rPr>
          <w:rStyle w:val="hljs-keyword"/>
          <w:rFonts w:asciiTheme="majorHAnsi" w:hAnsiTheme="majorHAnsi" w:cstheme="majorHAnsi"/>
          <w:color w:val="0101FD"/>
          <w:sz w:val="21"/>
          <w:szCs w:val="21"/>
          <w:shd w:val="clear" w:color="auto" w:fill="F2F2F2"/>
        </w:rPr>
        <w:t>OPTION</w:t>
      </w:r>
      <w:r w:rsidRPr="002D45AE">
        <w:rPr>
          <w:rFonts w:asciiTheme="majorHAnsi" w:hAnsiTheme="majorHAnsi" w:cstheme="majorHAnsi"/>
          <w:color w:val="171717"/>
          <w:sz w:val="21"/>
          <w:szCs w:val="21"/>
          <w:shd w:val="clear" w:color="auto" w:fill="F2F2F2"/>
        </w:rPr>
        <w:t xml:space="preserve"> (MAXDOP </w:t>
      </w:r>
      <w:r w:rsidRPr="002D45AE">
        <w:rPr>
          <w:rStyle w:val="hljs-number"/>
          <w:rFonts w:asciiTheme="majorHAnsi" w:hAnsiTheme="majorHAnsi" w:cstheme="majorHAnsi"/>
          <w:color w:val="171717"/>
          <w:sz w:val="21"/>
          <w:szCs w:val="21"/>
          <w:shd w:val="clear" w:color="auto" w:fill="F2F2F2"/>
        </w:rPr>
        <w:t>1</w:t>
      </w:r>
      <w:r w:rsidRPr="002D45AE">
        <w:rPr>
          <w:rFonts w:asciiTheme="majorHAnsi" w:hAnsiTheme="majorHAnsi" w:cstheme="majorHAnsi"/>
          <w:color w:val="171717"/>
          <w:sz w:val="21"/>
          <w:szCs w:val="21"/>
          <w:shd w:val="clear" w:color="auto" w:fill="F2F2F2"/>
        </w:rPr>
        <w:t>)” to the</w:t>
      </w:r>
      <w:r w:rsidR="002964D0" w:rsidRPr="002D45AE">
        <w:rPr>
          <w:rFonts w:asciiTheme="majorHAnsi" w:hAnsiTheme="majorHAnsi" w:cstheme="majorHAnsi"/>
          <w:color w:val="171717"/>
          <w:sz w:val="21"/>
          <w:szCs w:val="21"/>
          <w:shd w:val="clear" w:color="auto" w:fill="F2F2F2"/>
        </w:rPr>
        <w:t xml:space="preserve"> command above.</w:t>
      </w:r>
    </w:p>
    <w:p w14:paraId="2E4F74BB" w14:textId="0F2B9E8E" w:rsidR="00412E14" w:rsidRPr="002D45AE" w:rsidRDefault="00786634" w:rsidP="006B7314">
      <w:pPr>
        <w:rPr>
          <w:rStyle w:val="Hyperlink"/>
          <w:rFonts w:asciiTheme="majorHAnsi" w:hAnsiTheme="majorHAnsi" w:cstheme="majorHAnsi"/>
          <w:sz w:val="24"/>
          <w:szCs w:val="24"/>
        </w:rPr>
      </w:pPr>
      <w:hyperlink r:id="rId106" w:history="1">
        <w:r w:rsidR="00412E14" w:rsidRPr="002D45AE">
          <w:rPr>
            <w:rStyle w:val="Hyperlink"/>
            <w:rFonts w:asciiTheme="majorHAnsi" w:hAnsiTheme="majorHAnsi" w:cstheme="majorHAnsi"/>
            <w:sz w:val="24"/>
            <w:szCs w:val="24"/>
          </w:rPr>
          <w:t>Performance tuning with ordered clustered columnstore index - Azure Synapse Analytics | Microsoft Docs</w:t>
        </w:r>
      </w:hyperlink>
    </w:p>
    <w:p w14:paraId="5C5125F2" w14:textId="77777777" w:rsidR="00C95F1B" w:rsidRDefault="00C95F1B">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94CFBE3" w14:textId="1D44327A" w:rsidR="006D40DC" w:rsidRPr="002D45AE" w:rsidRDefault="006D40DC" w:rsidP="006D40DC">
      <w:pPr>
        <w:pStyle w:val="Heading2"/>
        <w:rPr>
          <w:rFonts w:asciiTheme="majorHAnsi" w:hAnsiTheme="majorHAnsi" w:cstheme="majorHAnsi"/>
        </w:rPr>
      </w:pPr>
      <w:bookmarkStart w:id="56" w:name="_Toc107384256"/>
      <w:r w:rsidRPr="002D45AE">
        <w:rPr>
          <w:rFonts w:asciiTheme="majorHAnsi" w:hAnsiTheme="majorHAnsi" w:cstheme="majorHAnsi"/>
        </w:rPr>
        <w:lastRenderedPageBreak/>
        <w:t>Unsupported features</w:t>
      </w:r>
      <w:r w:rsidR="00FB4A4A">
        <w:rPr>
          <w:rFonts w:asciiTheme="majorHAnsi" w:hAnsiTheme="majorHAnsi" w:cstheme="majorHAnsi"/>
        </w:rPr>
        <w:t xml:space="preserve"> </w:t>
      </w:r>
      <w:r w:rsidRPr="002D45AE">
        <w:rPr>
          <w:rFonts w:asciiTheme="majorHAnsi" w:hAnsiTheme="majorHAnsi" w:cstheme="majorHAnsi"/>
        </w:rPr>
        <w:t>in dedicated pools</w:t>
      </w:r>
      <w:bookmarkEnd w:id="56"/>
    </w:p>
    <w:p w14:paraId="344907EB" w14:textId="7B4AA045" w:rsidR="00C14A75" w:rsidRDefault="00C14A75"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Linked servers</w:t>
      </w:r>
    </w:p>
    <w:p w14:paraId="34F0E7AC" w14:textId="77777777" w:rsidR="00DC5E92" w:rsidRDefault="00C14A75"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Cross server queries</w:t>
      </w:r>
    </w:p>
    <w:p w14:paraId="596808F5" w14:textId="5E1DEC62" w:rsidR="006D40DC" w:rsidRPr="00DC5E92" w:rsidRDefault="00DC5E92" w:rsidP="00DC5E9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C</w:t>
      </w:r>
      <w:r w:rsidR="006D40DC" w:rsidRPr="00DC5E92">
        <w:rPr>
          <w:rFonts w:asciiTheme="majorHAnsi" w:eastAsiaTheme="minorHAnsi" w:hAnsiTheme="majorHAnsi" w:cstheme="majorHAnsi"/>
          <w:sz w:val="22"/>
          <w:szCs w:val="22"/>
        </w:rPr>
        <w:t>ross database queries</w:t>
      </w:r>
    </w:p>
    <w:p w14:paraId="072C8283"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Triggers</w:t>
      </w:r>
    </w:p>
    <w:p w14:paraId="4BA83089" w14:textId="731D754C" w:rsidR="008B3909" w:rsidRDefault="008B3909"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Foreign Keys</w:t>
      </w:r>
    </w:p>
    <w:p w14:paraId="775C4B9A" w14:textId="5374BDA9" w:rsidR="00C37BED" w:rsidRPr="002D45AE" w:rsidRDefault="00C37BED"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Sequences</w:t>
      </w:r>
    </w:p>
    <w:p w14:paraId="51979775" w14:textId="77777777" w:rsidR="006D40DC" w:rsidRDefault="006D40DC" w:rsidP="006D40DC">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Global temporary tables</w:t>
      </w:r>
    </w:p>
    <w:p w14:paraId="1C8C5DC3" w14:textId="4783D467" w:rsidR="00FF0BA5" w:rsidRDefault="00232BFC"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Index</w:t>
      </w:r>
      <w:r w:rsidR="003778E1">
        <w:rPr>
          <w:rFonts w:asciiTheme="majorHAnsi" w:eastAsiaTheme="minorHAnsi" w:hAnsiTheme="majorHAnsi" w:cstheme="majorHAnsi"/>
          <w:sz w:val="22"/>
          <w:szCs w:val="22"/>
        </w:rPr>
        <w:t>es with</w:t>
      </w:r>
      <w:r>
        <w:rPr>
          <w:rFonts w:asciiTheme="majorHAnsi" w:eastAsiaTheme="minorHAnsi" w:hAnsiTheme="majorHAnsi" w:cstheme="majorHAnsi"/>
          <w:sz w:val="22"/>
          <w:szCs w:val="22"/>
        </w:rPr>
        <w:t xml:space="preserve"> included columns</w:t>
      </w:r>
    </w:p>
    <w:p w14:paraId="36F2FDC5" w14:textId="77777777" w:rsidR="005F2746" w:rsidRDefault="00232BFC" w:rsidP="005F2746">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Filtered indexes </w:t>
      </w:r>
    </w:p>
    <w:p w14:paraId="18E7D857" w14:textId="4A04D883" w:rsidR="005F2746" w:rsidRPr="005F2746" w:rsidRDefault="005F2746" w:rsidP="005F2746">
      <w:pPr>
        <w:pStyle w:val="NormalWeb"/>
        <w:numPr>
          <w:ilvl w:val="0"/>
          <w:numId w:val="30"/>
        </w:numPr>
        <w:rPr>
          <w:rFonts w:asciiTheme="majorHAnsi" w:eastAsiaTheme="minorHAnsi" w:hAnsiTheme="majorHAnsi" w:cstheme="majorHAnsi"/>
          <w:sz w:val="22"/>
          <w:szCs w:val="22"/>
        </w:rPr>
      </w:pPr>
      <w:r w:rsidRPr="005F2746">
        <w:rPr>
          <w:rFonts w:asciiTheme="majorHAnsi" w:eastAsiaTheme="minorHAnsi" w:hAnsiTheme="majorHAnsi" w:cstheme="majorHAnsi"/>
          <w:sz w:val="22"/>
          <w:szCs w:val="22"/>
        </w:rPr>
        <w:t>Rowstore indexes with more than 16 columns or 900 bytes</w:t>
      </w:r>
    </w:p>
    <w:p w14:paraId="69DB3581" w14:textId="4C70A7F2" w:rsidR="008C6A42" w:rsidRPr="008C6A42" w:rsidRDefault="002A63C2" w:rsidP="008C6A42">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Most q</w:t>
      </w:r>
      <w:r w:rsidR="008C6A42" w:rsidRPr="008C6A42">
        <w:rPr>
          <w:rFonts w:asciiTheme="majorHAnsi" w:eastAsiaTheme="minorHAnsi" w:hAnsiTheme="majorHAnsi" w:cstheme="majorHAnsi"/>
          <w:sz w:val="22"/>
          <w:szCs w:val="22"/>
        </w:rPr>
        <w:t>uery hints</w:t>
      </w:r>
      <w:r>
        <w:rPr>
          <w:rFonts w:asciiTheme="majorHAnsi" w:eastAsiaTheme="minorHAnsi" w:hAnsiTheme="majorHAnsi" w:cstheme="majorHAnsi"/>
          <w:sz w:val="22"/>
          <w:szCs w:val="22"/>
        </w:rPr>
        <w:t xml:space="preserve"> </w:t>
      </w:r>
      <w:r w:rsidR="008C6A42" w:rsidRPr="008C6A42">
        <w:rPr>
          <w:rFonts w:asciiTheme="majorHAnsi" w:eastAsiaTheme="minorHAnsi" w:hAnsiTheme="majorHAnsi" w:cstheme="majorHAnsi"/>
          <w:sz w:val="22"/>
          <w:szCs w:val="22"/>
        </w:rPr>
        <w:t xml:space="preserve"> </w:t>
      </w:r>
    </w:p>
    <w:p w14:paraId="64FAD59B" w14:textId="27E6C7FD" w:rsidR="00E04392" w:rsidRPr="002D45AE" w:rsidRDefault="00E04392" w:rsidP="006D40DC">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Default constraints with system functions such as getdate(), user_name()</w:t>
      </w:r>
    </w:p>
    <w:p w14:paraId="4752722E" w14:textId="7B82FE83" w:rsidR="00B370BA" w:rsidRDefault="006D40DC" w:rsidP="00B370BA">
      <w:pPr>
        <w:pStyle w:val="NormalWeb"/>
        <w:numPr>
          <w:ilvl w:val="0"/>
          <w:numId w:val="30"/>
        </w:numPr>
        <w:rPr>
          <w:rFonts w:asciiTheme="majorHAnsi" w:eastAsiaTheme="minorHAnsi" w:hAnsiTheme="majorHAnsi" w:cstheme="majorHAnsi"/>
          <w:sz w:val="22"/>
          <w:szCs w:val="22"/>
        </w:rPr>
      </w:pPr>
      <w:r w:rsidRPr="00B370BA">
        <w:rPr>
          <w:rFonts w:asciiTheme="majorHAnsi" w:eastAsiaTheme="minorHAnsi" w:hAnsiTheme="majorHAnsi" w:cstheme="majorHAnsi"/>
          <w:sz w:val="22"/>
          <w:szCs w:val="22"/>
        </w:rPr>
        <w:t>Unsupported data types: 'geography', 'geometry', 'hierarchyid', 'image', 'text', 'ntext', 'sql_variant', 'xml'.</w:t>
      </w:r>
    </w:p>
    <w:p w14:paraId="5B3E8319" w14:textId="33E0D5D2" w:rsidR="00B46169" w:rsidRPr="002D45AE" w:rsidRDefault="00465B81"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Primary Keys and Unique </w:t>
      </w:r>
      <w:r w:rsidR="00B46169" w:rsidRPr="002D45AE">
        <w:rPr>
          <w:rFonts w:asciiTheme="majorHAnsi" w:eastAsiaTheme="minorHAnsi" w:hAnsiTheme="majorHAnsi" w:cstheme="majorHAnsi"/>
          <w:sz w:val="22"/>
          <w:szCs w:val="22"/>
        </w:rPr>
        <w:t>Constraints are not enforced, so duplicates can occur.</w:t>
      </w:r>
      <w:r w:rsidR="00B46169" w:rsidRPr="002D45AE">
        <w:rPr>
          <w:rFonts w:asciiTheme="majorHAnsi" w:eastAsiaTheme="minorHAnsi" w:hAnsiTheme="majorHAnsi" w:cstheme="majorHAnsi"/>
          <w:sz w:val="22"/>
          <w:szCs w:val="22"/>
        </w:rPr>
        <w:br/>
      </w:r>
      <w:hyperlink r:id="rId107" w:history="1">
        <w:r w:rsidR="00B46169" w:rsidRPr="002D45AE">
          <w:rPr>
            <w:rStyle w:val="Hyperlink"/>
            <w:rFonts w:asciiTheme="majorHAnsi" w:eastAsiaTheme="minorHAnsi" w:hAnsiTheme="majorHAnsi" w:cstheme="majorHAnsi"/>
            <w:sz w:val="22"/>
            <w:szCs w:val="22"/>
          </w:rPr>
          <w:t>https://docs.microsoft.com/en-us/azure/synapse-analytics/sql-data-warehouse/sql-data-warehouse-table-constraints</w:t>
        </w:r>
      </w:hyperlink>
    </w:p>
    <w:p w14:paraId="4A09C551" w14:textId="32E70C6D" w:rsidR="00B46169" w:rsidRPr="00B46169" w:rsidRDefault="00B46169" w:rsidP="00B46169">
      <w:pPr>
        <w:pStyle w:val="NormalWeb"/>
        <w:numPr>
          <w:ilvl w:val="0"/>
          <w:numId w:val="30"/>
        </w:numPr>
        <w:rPr>
          <w:rFonts w:asciiTheme="majorHAnsi" w:eastAsiaTheme="minorHAnsi" w:hAnsiTheme="majorHAnsi" w:cstheme="majorHAnsi"/>
          <w:sz w:val="22"/>
          <w:szCs w:val="22"/>
        </w:rPr>
      </w:pPr>
      <w:r w:rsidRPr="002D45AE">
        <w:rPr>
          <w:rFonts w:asciiTheme="majorHAnsi" w:eastAsiaTheme="minorHAnsi" w:hAnsiTheme="majorHAnsi" w:cstheme="majorHAnsi"/>
          <w:sz w:val="22"/>
          <w:szCs w:val="22"/>
        </w:rPr>
        <w:t>Identity Columns do not guarantee the order in which values are allocated.</w:t>
      </w:r>
      <w:r w:rsidRPr="002D45AE">
        <w:rPr>
          <w:rFonts w:asciiTheme="majorHAnsi" w:eastAsiaTheme="minorHAnsi" w:hAnsiTheme="majorHAnsi" w:cstheme="majorHAnsi"/>
          <w:sz w:val="22"/>
          <w:szCs w:val="22"/>
        </w:rPr>
        <w:br/>
      </w:r>
      <w:hyperlink r:id="rId108" w:history="1">
        <w:r w:rsidRPr="002D45AE">
          <w:rPr>
            <w:rStyle w:val="Hyperlink"/>
            <w:rFonts w:asciiTheme="majorHAnsi" w:eastAsiaTheme="minorHAnsi" w:hAnsiTheme="majorHAnsi" w:cstheme="majorHAnsi"/>
            <w:sz w:val="22"/>
            <w:szCs w:val="22"/>
          </w:rPr>
          <w:t>https://docs.microsoft.com/en-us/azure/synapse-analytics/sql-data-warehouse/sql-data-warehouse-tables-identity</w:t>
        </w:r>
      </w:hyperlink>
    </w:p>
    <w:p w14:paraId="3750FE43" w14:textId="7F1CD2F1" w:rsidR="00B46169" w:rsidRDefault="00B769AE" w:rsidP="00B46169">
      <w:pPr>
        <w:pStyle w:val="NormalWeb"/>
        <w:numPr>
          <w:ilvl w:val="0"/>
          <w:numId w:val="30"/>
        </w:numPr>
        <w:rPr>
          <w:rFonts w:asciiTheme="majorHAnsi" w:eastAsiaTheme="minorHAnsi" w:hAnsiTheme="majorHAnsi" w:cstheme="majorHAnsi"/>
          <w:sz w:val="22"/>
          <w:szCs w:val="22"/>
        </w:rPr>
      </w:pPr>
      <w:r>
        <w:rPr>
          <w:rFonts w:asciiTheme="majorHAnsi" w:eastAsiaTheme="minorHAnsi" w:hAnsiTheme="majorHAnsi" w:cstheme="majorHAnsi"/>
          <w:sz w:val="22"/>
          <w:szCs w:val="22"/>
        </w:rPr>
        <w:t xml:space="preserve">Blob </w:t>
      </w:r>
      <w:r w:rsidR="00B370BA" w:rsidRPr="0047177F">
        <w:rPr>
          <w:rFonts w:asciiTheme="majorHAnsi" w:eastAsiaTheme="minorHAnsi" w:hAnsiTheme="majorHAnsi" w:cstheme="majorHAnsi"/>
          <w:sz w:val="22"/>
          <w:szCs w:val="22"/>
        </w:rPr>
        <w:t>column</w:t>
      </w:r>
      <w:r>
        <w:rPr>
          <w:rFonts w:asciiTheme="majorHAnsi" w:eastAsiaTheme="minorHAnsi" w:hAnsiTheme="majorHAnsi" w:cstheme="majorHAnsi"/>
          <w:sz w:val="22"/>
          <w:szCs w:val="22"/>
        </w:rPr>
        <w:t>s</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anything(max)</w:t>
      </w:r>
      <w:r>
        <w:rPr>
          <w:rFonts w:asciiTheme="majorHAnsi" w:eastAsiaTheme="minorHAnsi" w:hAnsiTheme="majorHAnsi" w:cstheme="majorHAnsi"/>
          <w:sz w:val="22"/>
          <w:szCs w:val="22"/>
        </w:rPr>
        <w:t>)</w:t>
      </w:r>
      <w:r w:rsidR="00B370BA" w:rsidRPr="0047177F">
        <w:rPr>
          <w:rFonts w:asciiTheme="majorHAnsi" w:eastAsiaTheme="minorHAnsi" w:hAnsiTheme="majorHAnsi" w:cstheme="majorHAnsi"/>
          <w:sz w:val="22"/>
          <w:szCs w:val="22"/>
        </w:rPr>
        <w:t xml:space="preserve"> </w:t>
      </w:r>
      <w:r>
        <w:rPr>
          <w:rFonts w:asciiTheme="majorHAnsi" w:eastAsiaTheme="minorHAnsi" w:hAnsiTheme="majorHAnsi" w:cstheme="majorHAnsi"/>
          <w:sz w:val="22"/>
          <w:szCs w:val="22"/>
        </w:rPr>
        <w:t>are not</w:t>
      </w:r>
      <w:r w:rsidR="00B370BA" w:rsidRPr="0047177F">
        <w:rPr>
          <w:rFonts w:asciiTheme="majorHAnsi" w:eastAsiaTheme="minorHAnsi" w:hAnsiTheme="majorHAnsi" w:cstheme="majorHAnsi"/>
          <w:sz w:val="22"/>
          <w:szCs w:val="22"/>
        </w:rPr>
        <w:t xml:space="preserve"> </w:t>
      </w:r>
      <w:r w:rsidR="00B370BA">
        <w:rPr>
          <w:rFonts w:asciiTheme="majorHAnsi" w:eastAsiaTheme="minorHAnsi" w:hAnsiTheme="majorHAnsi" w:cstheme="majorHAnsi"/>
          <w:sz w:val="22"/>
          <w:szCs w:val="22"/>
        </w:rPr>
        <w:t>supported in column stores, so the table</w:t>
      </w:r>
      <w:r w:rsidR="00593A5E">
        <w:rPr>
          <w:rFonts w:asciiTheme="majorHAnsi" w:eastAsiaTheme="minorHAnsi" w:hAnsiTheme="majorHAnsi" w:cstheme="majorHAnsi"/>
          <w:sz w:val="22"/>
          <w:szCs w:val="22"/>
        </w:rPr>
        <w:t>s</w:t>
      </w:r>
      <w:r w:rsidR="00B370BA">
        <w:rPr>
          <w:rFonts w:asciiTheme="majorHAnsi" w:eastAsiaTheme="minorHAnsi" w:hAnsiTheme="majorHAnsi" w:cstheme="majorHAnsi"/>
          <w:sz w:val="22"/>
          <w:szCs w:val="22"/>
        </w:rPr>
        <w:t xml:space="preserve"> must be defined as </w:t>
      </w:r>
      <w:r w:rsidR="00C96C25">
        <w:rPr>
          <w:rFonts w:asciiTheme="majorHAnsi" w:eastAsiaTheme="minorHAnsi" w:hAnsiTheme="majorHAnsi" w:cstheme="majorHAnsi"/>
          <w:sz w:val="22"/>
          <w:szCs w:val="22"/>
        </w:rPr>
        <w:t>row store</w:t>
      </w:r>
      <w:r w:rsidR="00B370BA">
        <w:rPr>
          <w:rFonts w:asciiTheme="majorHAnsi" w:eastAsiaTheme="minorHAnsi" w:hAnsiTheme="majorHAnsi" w:cstheme="majorHAnsi"/>
          <w:sz w:val="22"/>
          <w:szCs w:val="22"/>
        </w:rPr>
        <w:t xml:space="preserve">. </w:t>
      </w:r>
      <w:r w:rsidR="00E13192">
        <w:rPr>
          <w:rFonts w:asciiTheme="majorHAnsi" w:eastAsiaTheme="minorHAnsi" w:hAnsiTheme="majorHAnsi" w:cstheme="majorHAnsi"/>
          <w:sz w:val="22"/>
          <w:szCs w:val="22"/>
        </w:rPr>
        <w:t>The consequences are:</w:t>
      </w:r>
    </w:p>
    <w:p w14:paraId="0242D792" w14:textId="77777777" w:rsidR="00B46169" w:rsidRDefault="00A53113"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 xml:space="preserve">Compression will be </w:t>
      </w:r>
      <w:r w:rsidR="009110CE" w:rsidRPr="00B46169">
        <w:rPr>
          <w:rFonts w:asciiTheme="majorHAnsi" w:eastAsiaTheme="minorHAnsi" w:hAnsiTheme="majorHAnsi" w:cstheme="majorHAnsi"/>
          <w:sz w:val="22"/>
          <w:szCs w:val="22"/>
        </w:rPr>
        <w:t>poor (</w:t>
      </w:r>
      <w:r w:rsidRPr="00B46169">
        <w:rPr>
          <w:rFonts w:asciiTheme="majorHAnsi" w:eastAsiaTheme="minorHAnsi" w:hAnsiTheme="majorHAnsi" w:cstheme="majorHAnsi"/>
          <w:sz w:val="22"/>
          <w:szCs w:val="22"/>
        </w:rPr>
        <w:t>limited to PAGE</w:t>
      </w:r>
      <w:r w:rsidR="009110CE" w:rsidRPr="00B46169">
        <w:rPr>
          <w:rFonts w:asciiTheme="majorHAnsi" w:eastAsiaTheme="minorHAnsi" w:hAnsiTheme="majorHAnsi" w:cstheme="majorHAnsi"/>
          <w:sz w:val="22"/>
          <w:szCs w:val="22"/>
        </w:rPr>
        <w:t>)</w:t>
      </w:r>
      <w:r w:rsidRPr="00B46169">
        <w:rPr>
          <w:rFonts w:asciiTheme="majorHAnsi" w:eastAsiaTheme="minorHAnsi" w:hAnsiTheme="majorHAnsi" w:cstheme="majorHAnsi"/>
          <w:sz w:val="22"/>
          <w:szCs w:val="22"/>
        </w:rPr>
        <w:t>.</w:t>
      </w:r>
    </w:p>
    <w:p w14:paraId="72E47554" w14:textId="77777777" w:rsidR="00B46169" w:rsidRDefault="00593A5E"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Max size of 60 TB per table</w:t>
      </w:r>
      <w:r w:rsidR="00D23794" w:rsidRPr="00B46169">
        <w:rPr>
          <w:rFonts w:asciiTheme="majorHAnsi" w:eastAsiaTheme="minorHAnsi" w:hAnsiTheme="majorHAnsi" w:cstheme="majorHAnsi"/>
          <w:sz w:val="22"/>
          <w:szCs w:val="22"/>
        </w:rPr>
        <w:t xml:space="preserve"> and </w:t>
      </w:r>
      <w:r w:rsidR="00A92664" w:rsidRPr="00B46169">
        <w:rPr>
          <w:rFonts w:asciiTheme="majorHAnsi" w:eastAsiaTheme="minorHAnsi" w:hAnsiTheme="majorHAnsi" w:cstheme="majorHAnsi"/>
          <w:sz w:val="22"/>
          <w:szCs w:val="22"/>
        </w:rPr>
        <w:t>240 TB per dedicated pool.</w:t>
      </w:r>
    </w:p>
    <w:p w14:paraId="2E8B4A4F" w14:textId="18D9B43E" w:rsidR="00B370BA" w:rsidRPr="00B46169" w:rsidRDefault="00E13192" w:rsidP="00B46169">
      <w:pPr>
        <w:pStyle w:val="NormalWeb"/>
        <w:numPr>
          <w:ilvl w:val="1"/>
          <w:numId w:val="30"/>
        </w:numPr>
        <w:rPr>
          <w:rFonts w:asciiTheme="majorHAnsi" w:eastAsiaTheme="minorHAnsi" w:hAnsiTheme="majorHAnsi" w:cstheme="majorHAnsi"/>
          <w:sz w:val="22"/>
          <w:szCs w:val="22"/>
        </w:rPr>
      </w:pPr>
      <w:r w:rsidRPr="00B46169">
        <w:rPr>
          <w:rFonts w:asciiTheme="majorHAnsi" w:eastAsiaTheme="minorHAnsi" w:hAnsiTheme="majorHAnsi" w:cstheme="majorHAnsi"/>
          <w:sz w:val="22"/>
          <w:szCs w:val="22"/>
        </w:rPr>
        <w:t>Th</w:t>
      </w:r>
      <w:r w:rsidR="00A53113" w:rsidRPr="00B46169">
        <w:rPr>
          <w:rFonts w:asciiTheme="majorHAnsi" w:eastAsiaTheme="minorHAnsi" w:hAnsiTheme="majorHAnsi" w:cstheme="majorHAnsi"/>
          <w:sz w:val="22"/>
          <w:szCs w:val="22"/>
        </w:rPr>
        <w:t>ese structures</w:t>
      </w:r>
      <w:r w:rsidRPr="00B46169">
        <w:rPr>
          <w:rFonts w:asciiTheme="majorHAnsi" w:eastAsiaTheme="minorHAnsi" w:hAnsiTheme="majorHAnsi" w:cstheme="majorHAnsi"/>
          <w:sz w:val="22"/>
          <w:szCs w:val="22"/>
        </w:rPr>
        <w:t xml:space="preserve"> </w:t>
      </w:r>
      <w:r w:rsidR="004E2C80" w:rsidRPr="00B46169">
        <w:rPr>
          <w:rFonts w:asciiTheme="majorHAnsi" w:eastAsiaTheme="minorHAnsi" w:hAnsiTheme="majorHAnsi" w:cstheme="majorHAnsi"/>
          <w:sz w:val="22"/>
          <w:szCs w:val="22"/>
        </w:rPr>
        <w:t>do not take</w:t>
      </w:r>
      <w:r w:rsidR="00B370BA" w:rsidRPr="00B46169">
        <w:rPr>
          <w:rFonts w:asciiTheme="majorHAnsi" w:eastAsiaTheme="minorHAnsi" w:hAnsiTheme="majorHAnsi" w:cstheme="majorHAnsi"/>
          <w:sz w:val="22"/>
          <w:szCs w:val="22"/>
        </w:rPr>
        <w:t xml:space="preserve"> advantage of local cache in the compute node.</w:t>
      </w:r>
    </w:p>
    <w:p w14:paraId="367346AE" w14:textId="5927CFD6" w:rsidR="002C6F3C" w:rsidRPr="00800233" w:rsidRDefault="004E2C80" w:rsidP="00800233">
      <w:pPr>
        <w:ind w:firstLine="360"/>
        <w:rPr>
          <w:rFonts w:asciiTheme="majorHAnsi" w:hAnsiTheme="majorHAnsi" w:cstheme="majorHAnsi"/>
        </w:rPr>
      </w:pPr>
      <w:r w:rsidRPr="00800233">
        <w:rPr>
          <w:rFonts w:asciiTheme="majorHAnsi" w:hAnsiTheme="majorHAnsi" w:cstheme="majorHAnsi"/>
        </w:rPr>
        <w:t xml:space="preserve">Warning: </w:t>
      </w:r>
      <w:r w:rsidR="002C6F3C" w:rsidRPr="00800233">
        <w:rPr>
          <w:rFonts w:asciiTheme="majorHAnsi" w:hAnsiTheme="majorHAnsi" w:cstheme="majorHAnsi"/>
        </w:rPr>
        <w:t>Queries over large tables containing B</w:t>
      </w:r>
      <w:r w:rsidR="00186F30" w:rsidRPr="00800233">
        <w:rPr>
          <w:rFonts w:asciiTheme="majorHAnsi" w:hAnsiTheme="majorHAnsi" w:cstheme="majorHAnsi"/>
        </w:rPr>
        <w:t>LOB</w:t>
      </w:r>
      <w:r w:rsidR="002C6F3C" w:rsidRPr="00800233">
        <w:rPr>
          <w:rFonts w:asciiTheme="majorHAnsi" w:hAnsiTheme="majorHAnsi" w:cstheme="majorHAnsi"/>
        </w:rPr>
        <w:t xml:space="preserve"> columns (anything(max)) can </w:t>
      </w:r>
      <w:r w:rsidR="00186F30" w:rsidRPr="00800233">
        <w:rPr>
          <w:rFonts w:asciiTheme="majorHAnsi" w:hAnsiTheme="majorHAnsi" w:cstheme="majorHAnsi"/>
        </w:rPr>
        <w:t xml:space="preserve">severely affect overall performance of dedicated pools. Consider architecting your application in a way that stores blobs externally. </w:t>
      </w:r>
    </w:p>
    <w:p w14:paraId="006839AE" w14:textId="1B9B3A98" w:rsidR="00EF3620" w:rsidRPr="00800233" w:rsidRDefault="00B370BA" w:rsidP="00800233">
      <w:pPr>
        <w:pStyle w:val="NormalWeb"/>
        <w:ind w:left="360"/>
        <w:rPr>
          <w:rFonts w:asciiTheme="majorHAnsi" w:eastAsiaTheme="minorHAnsi" w:hAnsiTheme="majorHAnsi" w:cstheme="majorHAnsi"/>
          <w:sz w:val="22"/>
          <w:szCs w:val="22"/>
        </w:rPr>
      </w:pPr>
      <w:r w:rsidRPr="00800233">
        <w:rPr>
          <w:rFonts w:asciiTheme="majorHAnsi" w:eastAsiaTheme="minorHAnsi" w:hAnsiTheme="majorHAnsi" w:cstheme="majorHAnsi"/>
          <w:sz w:val="22"/>
          <w:szCs w:val="22"/>
        </w:rPr>
        <w:t>More details:</w:t>
      </w:r>
      <w:r>
        <w:br/>
      </w:r>
      <w:hyperlink r:id="rId109" w:history="1">
        <w:r w:rsidRPr="00B370BA">
          <w:rPr>
            <w:rStyle w:val="Hyperlink"/>
            <w:rFonts w:asciiTheme="majorHAnsi" w:eastAsiaTheme="minorHAnsi" w:hAnsiTheme="majorHAnsi" w:cstheme="majorHAnsi"/>
            <w:sz w:val="22"/>
            <w:szCs w:val="22"/>
          </w:rPr>
          <w:t>T-SQL feature in Synapse SQL pool - Azure Synapse Analytics | Microsoft Docs</w:t>
        </w:r>
      </w:hyperlink>
      <w:r>
        <w:rPr>
          <w:rStyle w:val="Hyperlink"/>
          <w:rFonts w:asciiTheme="majorHAnsi" w:eastAsiaTheme="minorHAnsi" w:hAnsiTheme="majorHAnsi" w:cstheme="majorHAnsi"/>
          <w:sz w:val="22"/>
          <w:szCs w:val="22"/>
        </w:rPr>
        <w:br/>
      </w:r>
      <w:hyperlink r:id="rId110" w:history="1">
        <w:r w:rsidRPr="002D45AE">
          <w:rPr>
            <w:rStyle w:val="Hyperlink"/>
            <w:rFonts w:asciiTheme="majorHAnsi" w:eastAsiaTheme="minorHAnsi" w:hAnsiTheme="majorHAnsi" w:cstheme="majorHAnsi"/>
            <w:sz w:val="22"/>
            <w:szCs w:val="22"/>
          </w:rPr>
          <w:t>https://docs.microsoft.com/en-us/azure/synapse-analytics/sql-data-warehouse/sql-data-warehouse-tables-data-types</w:t>
        </w:r>
      </w:hyperlink>
      <w:r w:rsidR="009110CE">
        <w:br/>
      </w:r>
      <w:hyperlink r:id="rId111" w:history="1">
        <w:r w:rsidR="009110CE" w:rsidRPr="003F558A">
          <w:rPr>
            <w:rStyle w:val="Hyperlink"/>
            <w:rFonts w:asciiTheme="majorHAnsi" w:eastAsiaTheme="minorHAnsi" w:hAnsiTheme="majorHAnsi" w:cstheme="majorHAnsi"/>
            <w:sz w:val="22"/>
            <w:szCs w:val="22"/>
          </w:rPr>
          <w:t>https://docs.microsoft.com/en-us/azure/synapse-analytics/sql-data-warehouse/sql-data-warehouse-service-capacity-limits</w:t>
        </w:r>
      </w:hyperlink>
      <w:r w:rsidR="00EF3620" w:rsidRPr="002D45AE">
        <w:rPr>
          <w:rFonts w:asciiTheme="majorHAnsi" w:hAnsiTheme="majorHAnsi" w:cstheme="majorHAnsi"/>
        </w:rPr>
        <w:br w:type="page"/>
      </w:r>
    </w:p>
    <w:p w14:paraId="7DB7893D" w14:textId="46F35748" w:rsidR="003E124C" w:rsidRPr="002D45AE" w:rsidRDefault="003E124C" w:rsidP="003E124C">
      <w:pPr>
        <w:pStyle w:val="Heading1"/>
        <w:rPr>
          <w:rFonts w:asciiTheme="majorHAnsi" w:hAnsiTheme="majorHAnsi" w:cstheme="majorHAnsi"/>
        </w:rPr>
      </w:pPr>
      <w:bookmarkStart w:id="57" w:name="_Toc107384257"/>
      <w:r w:rsidRPr="002D45AE">
        <w:rPr>
          <w:rFonts w:asciiTheme="majorHAnsi" w:hAnsiTheme="majorHAnsi" w:cstheme="majorHAnsi"/>
        </w:rPr>
        <w:lastRenderedPageBreak/>
        <w:t>Creating a Workspace</w:t>
      </w:r>
      <w:bookmarkEnd w:id="57"/>
    </w:p>
    <w:p w14:paraId="0518F4D5" w14:textId="77777777" w:rsidR="003E124C" w:rsidRPr="002D45AE" w:rsidRDefault="003E124C" w:rsidP="003E124C">
      <w:pPr>
        <w:pStyle w:val="Heading2"/>
        <w:rPr>
          <w:rFonts w:asciiTheme="majorHAnsi" w:hAnsiTheme="majorHAnsi" w:cstheme="majorHAnsi"/>
        </w:rPr>
      </w:pPr>
      <w:bookmarkStart w:id="58" w:name="_Toc107384258"/>
      <w:r w:rsidRPr="002D45AE">
        <w:rPr>
          <w:rFonts w:asciiTheme="majorHAnsi" w:hAnsiTheme="majorHAnsi" w:cstheme="majorHAnsi"/>
        </w:rPr>
        <w:t>Optional pre-requisite resources:</w:t>
      </w:r>
      <w:bookmarkEnd w:id="58"/>
    </w:p>
    <w:p w14:paraId="297532AC"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Storage account with hierarchical namespaces for the data lake (one may be created with Synapse).</w:t>
      </w:r>
    </w:p>
    <w:p w14:paraId="1025B92B"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If secondary level encryption is desired, we need a Keyvault store with a key.</w:t>
      </w:r>
    </w:p>
    <w:p w14:paraId="123D6171"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Storage account without hierarchical namespaces for the audit logs.</w:t>
      </w:r>
    </w:p>
    <w:p w14:paraId="57CFF614" w14:textId="77777777" w:rsidR="003E124C" w:rsidRPr="002D45AE" w:rsidRDefault="003E124C" w:rsidP="003E124C">
      <w:pPr>
        <w:pStyle w:val="ListParagraph"/>
        <w:numPr>
          <w:ilvl w:val="0"/>
          <w:numId w:val="14"/>
        </w:numPr>
        <w:tabs>
          <w:tab w:val="num" w:pos="360"/>
        </w:tabs>
        <w:rPr>
          <w:rFonts w:asciiTheme="majorHAnsi" w:hAnsiTheme="majorHAnsi" w:cstheme="majorHAnsi"/>
          <w:sz w:val="24"/>
          <w:szCs w:val="24"/>
        </w:rPr>
      </w:pPr>
      <w:r w:rsidRPr="002D45AE">
        <w:rPr>
          <w:rFonts w:asciiTheme="majorHAnsi" w:hAnsiTheme="majorHAnsi" w:cstheme="majorHAnsi"/>
          <w:sz w:val="24"/>
          <w:szCs w:val="24"/>
        </w:rPr>
        <w:t>Email account to receive alerts and scan results.</w:t>
      </w:r>
    </w:p>
    <w:p w14:paraId="602048C9" w14:textId="77777777" w:rsidR="003E124C" w:rsidRPr="002D45AE" w:rsidRDefault="003E124C" w:rsidP="003E124C">
      <w:pPr>
        <w:pStyle w:val="NoSpacing"/>
        <w:numPr>
          <w:ilvl w:val="0"/>
          <w:numId w:val="14"/>
        </w:numPr>
        <w:rPr>
          <w:rFonts w:asciiTheme="majorHAnsi" w:hAnsiTheme="majorHAnsi" w:cstheme="majorHAnsi"/>
          <w:sz w:val="24"/>
          <w:szCs w:val="24"/>
        </w:rPr>
      </w:pPr>
      <w:r w:rsidRPr="002D45AE">
        <w:rPr>
          <w:rFonts w:asciiTheme="majorHAnsi" w:hAnsiTheme="majorHAnsi" w:cstheme="majorHAnsi"/>
          <w:sz w:val="24"/>
          <w:szCs w:val="24"/>
        </w:rPr>
        <w:t>VNet and Subnet for Private Endpoint.</w:t>
      </w:r>
    </w:p>
    <w:p w14:paraId="519539F5" w14:textId="77777777" w:rsidR="003E124C" w:rsidRPr="002D45AE" w:rsidRDefault="003E124C" w:rsidP="003E124C">
      <w:pPr>
        <w:pStyle w:val="Heading2"/>
        <w:rPr>
          <w:rFonts w:asciiTheme="majorHAnsi" w:hAnsiTheme="majorHAnsi" w:cstheme="majorHAnsi"/>
        </w:rPr>
      </w:pPr>
      <w:bookmarkStart w:id="59" w:name="_Toc107384259"/>
      <w:r w:rsidRPr="002D45AE">
        <w:rPr>
          <w:rFonts w:asciiTheme="majorHAnsi" w:hAnsiTheme="majorHAnsi" w:cstheme="majorHAnsi"/>
        </w:rPr>
        <w:t>User Input Parameters:</w:t>
      </w:r>
      <w:bookmarkEnd w:id="59"/>
    </w:p>
    <w:p w14:paraId="64DD5E4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Subscription</w:t>
      </w:r>
    </w:p>
    <w:p w14:paraId="1B7656FC"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Resource Group</w:t>
      </w:r>
    </w:p>
    <w:p w14:paraId="25F3B3D3"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Region</w:t>
      </w:r>
    </w:p>
    <w:p w14:paraId="11467AED"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Workspace Name</w:t>
      </w:r>
    </w:p>
    <w:p w14:paraId="57E67E55"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Data Lake Storage Name (this can get automatically created or use an existing one)</w:t>
      </w:r>
    </w:p>
    <w:p w14:paraId="40897179"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File System Name (this can get automatically created or use an existing one)</w:t>
      </w:r>
    </w:p>
    <w:p w14:paraId="73D30CB1"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Account</w:t>
      </w:r>
    </w:p>
    <w:p w14:paraId="029AC50F"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Admin Password</w:t>
      </w:r>
    </w:p>
    <w:p w14:paraId="06869384" w14:textId="77777777" w:rsidR="003E124C" w:rsidRPr="002D45AE"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AAD Admin Account Group</w:t>
      </w:r>
    </w:p>
    <w:p w14:paraId="6CE13B34" w14:textId="04E9EE25" w:rsidR="003E124C" w:rsidRPr="00131234" w:rsidRDefault="003E124C" w:rsidP="003E124C">
      <w:pPr>
        <w:pStyle w:val="ListParagraph"/>
        <w:numPr>
          <w:ilvl w:val="0"/>
          <w:numId w:val="15"/>
        </w:numPr>
        <w:spacing w:after="0" w:line="240" w:lineRule="auto"/>
        <w:contextualSpacing w:val="0"/>
        <w:rPr>
          <w:rFonts w:asciiTheme="majorHAnsi" w:eastAsia="Times New Roman" w:hAnsiTheme="majorHAnsi" w:cstheme="majorHAnsi"/>
          <w:sz w:val="24"/>
          <w:szCs w:val="24"/>
        </w:rPr>
      </w:pPr>
      <w:r w:rsidRPr="002D45AE">
        <w:rPr>
          <w:rFonts w:asciiTheme="majorHAnsi" w:eastAsia="Times New Roman" w:hAnsiTheme="majorHAnsi" w:cstheme="majorHAnsi"/>
          <w:sz w:val="24"/>
          <w:szCs w:val="24"/>
        </w:rPr>
        <w:t>Tags</w:t>
      </w:r>
    </w:p>
    <w:p w14:paraId="17A93DD8" w14:textId="77777777" w:rsidR="003E124C" w:rsidRPr="002D45AE" w:rsidRDefault="003E124C" w:rsidP="003E124C">
      <w:pPr>
        <w:pStyle w:val="Heading2"/>
        <w:rPr>
          <w:rFonts w:asciiTheme="majorHAnsi" w:hAnsiTheme="majorHAnsi" w:cstheme="majorHAnsi"/>
        </w:rPr>
      </w:pPr>
      <w:bookmarkStart w:id="60" w:name="_Toc107384260"/>
      <w:r w:rsidRPr="002D45AE">
        <w:rPr>
          <w:rFonts w:asciiTheme="majorHAnsi" w:hAnsiTheme="majorHAnsi" w:cstheme="majorHAnsi"/>
        </w:rPr>
        <w:t>Additional Settings</w:t>
      </w:r>
      <w:bookmarkEnd w:id="60"/>
    </w:p>
    <w:p w14:paraId="52B63600"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These are our recommendations for Synapse network setup.</w:t>
      </w:r>
    </w:p>
    <w:tbl>
      <w:tblPr>
        <w:tblW w:w="8960" w:type="dxa"/>
        <w:tblLook w:val="04A0" w:firstRow="1" w:lastRow="0" w:firstColumn="1" w:lastColumn="0" w:noHBand="0" w:noVBand="1"/>
      </w:tblPr>
      <w:tblGrid>
        <w:gridCol w:w="2840"/>
        <w:gridCol w:w="820"/>
        <w:gridCol w:w="5300"/>
      </w:tblGrid>
      <w:tr w:rsidR="003E124C" w:rsidRPr="002D45AE" w14:paraId="4A9A45EA" w14:textId="77777777" w:rsidTr="00230902">
        <w:trPr>
          <w:trHeight w:val="264"/>
        </w:trPr>
        <w:tc>
          <w:tcPr>
            <w:tcW w:w="2840" w:type="dxa"/>
            <w:tcBorders>
              <w:top w:val="single" w:sz="4" w:space="0" w:color="000000"/>
              <w:left w:val="single" w:sz="4" w:space="0" w:color="000000"/>
              <w:bottom w:val="single" w:sz="4" w:space="0" w:color="000000"/>
              <w:right w:val="nil"/>
            </w:tcBorders>
            <w:shd w:val="clear" w:color="000000" w:fill="000000"/>
            <w:vAlign w:val="bottom"/>
            <w:hideMark/>
          </w:tcPr>
          <w:p w14:paraId="3342701F"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Setting</w:t>
            </w:r>
          </w:p>
        </w:tc>
        <w:tc>
          <w:tcPr>
            <w:tcW w:w="820" w:type="dxa"/>
            <w:tcBorders>
              <w:top w:val="single" w:sz="4" w:space="0" w:color="000000"/>
              <w:left w:val="nil"/>
              <w:bottom w:val="single" w:sz="4" w:space="0" w:color="000000"/>
              <w:right w:val="nil"/>
            </w:tcBorders>
            <w:shd w:val="clear" w:color="000000" w:fill="000000"/>
            <w:vAlign w:val="bottom"/>
            <w:hideMark/>
          </w:tcPr>
          <w:p w14:paraId="16D4321A"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Value</w:t>
            </w:r>
          </w:p>
        </w:tc>
        <w:tc>
          <w:tcPr>
            <w:tcW w:w="5300" w:type="dxa"/>
            <w:tcBorders>
              <w:top w:val="single" w:sz="4" w:space="0" w:color="000000"/>
              <w:left w:val="nil"/>
              <w:bottom w:val="single" w:sz="4" w:space="0" w:color="000000"/>
              <w:right w:val="single" w:sz="4" w:space="0" w:color="000000"/>
            </w:tcBorders>
            <w:shd w:val="clear" w:color="000000" w:fill="000000"/>
            <w:vAlign w:val="bottom"/>
            <w:hideMark/>
          </w:tcPr>
          <w:p w14:paraId="6592C4F1" w14:textId="77777777" w:rsidR="003E124C" w:rsidRPr="002D45AE" w:rsidRDefault="003E124C" w:rsidP="00230902">
            <w:pPr>
              <w:spacing w:after="0" w:line="240" w:lineRule="auto"/>
              <w:rPr>
                <w:rFonts w:asciiTheme="majorHAnsi" w:eastAsia="Times New Roman" w:hAnsiTheme="majorHAnsi" w:cstheme="majorHAnsi"/>
                <w:b/>
                <w:bCs/>
                <w:color w:val="FFFFFF"/>
              </w:rPr>
            </w:pPr>
            <w:r w:rsidRPr="002D45AE">
              <w:rPr>
                <w:rFonts w:asciiTheme="majorHAnsi" w:eastAsia="Times New Roman" w:hAnsiTheme="majorHAnsi" w:cstheme="majorHAnsi"/>
                <w:b/>
                <w:bCs/>
                <w:color w:val="FFFFFF"/>
              </w:rPr>
              <w:t>Comment</w:t>
            </w:r>
          </w:p>
        </w:tc>
      </w:tr>
      <w:tr w:rsidR="003E124C" w:rsidRPr="002D45AE" w14:paraId="3890C7F7"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B78FF3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all Azure Services to Connect</w:t>
            </w:r>
          </w:p>
        </w:tc>
        <w:tc>
          <w:tcPr>
            <w:tcW w:w="820" w:type="dxa"/>
            <w:tcBorders>
              <w:top w:val="single" w:sz="4" w:space="0" w:color="000000"/>
              <w:left w:val="nil"/>
              <w:bottom w:val="single" w:sz="4" w:space="0" w:color="000000"/>
              <w:right w:val="nil"/>
            </w:tcBorders>
            <w:shd w:val="clear" w:color="D9D9D9" w:fill="D9D9D9"/>
            <w:hideMark/>
          </w:tcPr>
          <w:p w14:paraId="0BE3DFB0"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0091C5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Paas resources on other subscriptions to connect.</w:t>
            </w:r>
          </w:p>
        </w:tc>
      </w:tr>
      <w:tr w:rsidR="003E124C" w:rsidRPr="002D45AE" w14:paraId="4FD632BF"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2554157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Connections from all IPs</w:t>
            </w:r>
          </w:p>
        </w:tc>
        <w:tc>
          <w:tcPr>
            <w:tcW w:w="820" w:type="dxa"/>
            <w:tcBorders>
              <w:top w:val="single" w:sz="4" w:space="0" w:color="000000"/>
              <w:left w:val="nil"/>
              <w:bottom w:val="single" w:sz="4" w:space="0" w:color="000000"/>
              <w:right w:val="nil"/>
            </w:tcBorders>
            <w:shd w:val="clear" w:color="auto" w:fill="auto"/>
            <w:hideMark/>
          </w:tcPr>
          <w:p w14:paraId="25C83BB1"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No</w:t>
            </w:r>
          </w:p>
        </w:tc>
        <w:tc>
          <w:tcPr>
            <w:tcW w:w="5300" w:type="dxa"/>
            <w:tcBorders>
              <w:top w:val="single" w:sz="4" w:space="0" w:color="000000"/>
              <w:left w:val="nil"/>
              <w:bottom w:val="single" w:sz="4" w:space="0" w:color="000000"/>
              <w:right w:val="single" w:sz="4" w:space="0" w:color="000000"/>
            </w:tcBorders>
            <w:shd w:val="clear" w:color="auto" w:fill="auto"/>
            <w:hideMark/>
          </w:tcPr>
          <w:p w14:paraId="0DA6B76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Setting this to Yes would allow any IP on the internet to connect (provided they had credentials).</w:t>
            </w:r>
          </w:p>
        </w:tc>
      </w:tr>
      <w:tr w:rsidR="003E124C" w:rsidRPr="002D45AE" w14:paraId="48BF4FFE"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765A4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Managed Virtual Network</w:t>
            </w:r>
          </w:p>
        </w:tc>
        <w:tc>
          <w:tcPr>
            <w:tcW w:w="820" w:type="dxa"/>
            <w:tcBorders>
              <w:top w:val="single" w:sz="4" w:space="0" w:color="000000"/>
              <w:left w:val="nil"/>
              <w:bottom w:val="single" w:sz="4" w:space="0" w:color="000000"/>
              <w:right w:val="nil"/>
            </w:tcBorders>
            <w:shd w:val="clear" w:color="D9D9D9" w:fill="D9D9D9"/>
            <w:hideMark/>
          </w:tcPr>
          <w:p w14:paraId="41701707"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0430371F"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ensures your workspace network is isolated from other workspaces and saves you from having to manage subnets and NSG rules for the workspace.</w:t>
            </w:r>
            <w:r w:rsidRPr="002D45AE">
              <w:rPr>
                <w:rFonts w:asciiTheme="majorHAnsi" w:eastAsia="Times New Roman" w:hAnsiTheme="majorHAnsi" w:cstheme="majorHAnsi"/>
                <w:color w:val="000000"/>
              </w:rPr>
              <w:br/>
            </w:r>
            <w:hyperlink r:id="rId112" w:history="1">
              <w:r w:rsidRPr="002D45AE">
                <w:rPr>
                  <w:rStyle w:val="Hyperlink"/>
                  <w:rFonts w:asciiTheme="majorHAnsi" w:hAnsiTheme="majorHAnsi" w:cstheme="majorHAnsi"/>
                </w:rPr>
                <w:t>Managed virtual network - Azure Synapse Analytics | Microsoft Docs</w:t>
              </w:r>
            </w:hyperlink>
          </w:p>
        </w:tc>
      </w:tr>
      <w:tr w:rsidR="003E124C" w:rsidRPr="002D45AE" w14:paraId="41F1866B"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6E6C91C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 Allow outbound traffic only to approved targets?</w:t>
            </w:r>
          </w:p>
        </w:tc>
        <w:tc>
          <w:tcPr>
            <w:tcW w:w="820" w:type="dxa"/>
            <w:tcBorders>
              <w:top w:val="single" w:sz="4" w:space="0" w:color="000000"/>
              <w:left w:val="nil"/>
              <w:bottom w:val="single" w:sz="4" w:space="0" w:color="000000"/>
              <w:right w:val="nil"/>
            </w:tcBorders>
            <w:shd w:val="clear" w:color="auto" w:fill="auto"/>
            <w:hideMark/>
          </w:tcPr>
          <w:p w14:paraId="562226B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7734DC3A"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helps prevention against data exfiltration by validating the target before sending data.</w:t>
            </w:r>
            <w:r w:rsidRPr="002D45AE">
              <w:rPr>
                <w:rFonts w:asciiTheme="majorHAnsi" w:eastAsia="Times New Roman" w:hAnsiTheme="majorHAnsi" w:cstheme="majorHAnsi"/>
                <w:color w:val="000000"/>
              </w:rPr>
              <w:br/>
            </w:r>
            <w:hyperlink r:id="rId113" w:history="1">
              <w:r w:rsidRPr="002D45AE">
                <w:rPr>
                  <w:rStyle w:val="Hyperlink"/>
                  <w:rFonts w:asciiTheme="majorHAnsi" w:hAnsiTheme="majorHAnsi" w:cstheme="majorHAnsi"/>
                </w:rPr>
                <w:t>Create a workspace with data exfiltration protection enabled - Azure Synapse Analytics | Microsoft Docs</w:t>
              </w:r>
            </w:hyperlink>
          </w:p>
        </w:tc>
      </w:tr>
      <w:tr w:rsidR="003E124C" w:rsidRPr="002D45AE" w14:paraId="2994E7B6" w14:textId="77777777" w:rsidTr="00230902">
        <w:trPr>
          <w:trHeight w:val="864"/>
        </w:trPr>
        <w:tc>
          <w:tcPr>
            <w:tcW w:w="2840" w:type="dxa"/>
            <w:tcBorders>
              <w:top w:val="single" w:sz="4" w:space="0" w:color="000000"/>
              <w:left w:val="single" w:sz="4" w:space="0" w:color="000000"/>
              <w:bottom w:val="single" w:sz="4" w:space="0" w:color="000000"/>
              <w:right w:val="nil"/>
            </w:tcBorders>
            <w:shd w:val="clear" w:color="D9D9D9" w:fill="D9D9D9"/>
            <w:hideMark/>
          </w:tcPr>
          <w:p w14:paraId="69BE9F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lastRenderedPageBreak/>
              <w:t>Enable Second Level Encryption?</w:t>
            </w:r>
          </w:p>
        </w:tc>
        <w:tc>
          <w:tcPr>
            <w:tcW w:w="820" w:type="dxa"/>
            <w:tcBorders>
              <w:top w:val="single" w:sz="4" w:space="0" w:color="000000"/>
              <w:left w:val="nil"/>
              <w:bottom w:val="single" w:sz="4" w:space="0" w:color="000000"/>
              <w:right w:val="nil"/>
            </w:tcBorders>
            <w:shd w:val="clear" w:color="D9D9D9" w:fill="D9D9D9"/>
            <w:hideMark/>
          </w:tcPr>
          <w:p w14:paraId="51014DEC"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w:t>
            </w:r>
          </w:p>
        </w:tc>
        <w:tc>
          <w:tcPr>
            <w:tcW w:w="5300" w:type="dxa"/>
            <w:tcBorders>
              <w:top w:val="single" w:sz="4" w:space="0" w:color="000000"/>
              <w:left w:val="nil"/>
              <w:bottom w:val="single" w:sz="4" w:space="0" w:color="000000"/>
              <w:right w:val="single" w:sz="4" w:space="0" w:color="000000"/>
            </w:tcBorders>
            <w:shd w:val="clear" w:color="D9D9D9" w:fill="D9D9D9"/>
            <w:hideMark/>
          </w:tcPr>
          <w:p w14:paraId="3A1743E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This provides additional encryption with a customer managed key. Beware this carries a compute overhead of about 5% and increases management complexity.</w:t>
            </w:r>
            <w:r w:rsidRPr="002D45AE">
              <w:rPr>
                <w:rFonts w:asciiTheme="majorHAnsi" w:eastAsia="Times New Roman" w:hAnsiTheme="majorHAnsi" w:cstheme="majorHAnsi"/>
                <w:color w:val="000000"/>
              </w:rPr>
              <w:br/>
            </w:r>
            <w:hyperlink r:id="rId114" w:anchor="key-access-and-workspace-activation" w:history="1">
              <w:r w:rsidRPr="002D45AE">
                <w:rPr>
                  <w:rStyle w:val="Hyperlink"/>
                  <w:rFonts w:asciiTheme="majorHAnsi" w:eastAsia="Times New Roman" w:hAnsiTheme="majorHAnsi" w:cstheme="majorHAnsi"/>
                </w:rPr>
                <w:t>https://docs.microsoft.com/en-us/azure/synapse-analytics/security/workspaces-encryption#key-access-and-workspace-activation</w:t>
              </w:r>
            </w:hyperlink>
          </w:p>
        </w:tc>
      </w:tr>
      <w:tr w:rsidR="003E124C" w:rsidRPr="002D45AE" w14:paraId="7A794EF4"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auto" w:fill="auto"/>
            <w:hideMark/>
          </w:tcPr>
          <w:p w14:paraId="5089EF1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Allow access from pipelines running as system assigned identity?</w:t>
            </w:r>
          </w:p>
        </w:tc>
        <w:tc>
          <w:tcPr>
            <w:tcW w:w="820" w:type="dxa"/>
            <w:tcBorders>
              <w:top w:val="single" w:sz="4" w:space="0" w:color="000000"/>
              <w:left w:val="nil"/>
              <w:bottom w:val="single" w:sz="4" w:space="0" w:color="000000"/>
              <w:right w:val="nil"/>
            </w:tcBorders>
            <w:shd w:val="clear" w:color="auto" w:fill="auto"/>
            <w:hideMark/>
          </w:tcPr>
          <w:p w14:paraId="56A5DAC9"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33C728E9"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21A3D100" w14:textId="77777777" w:rsidTr="00230902">
        <w:trPr>
          <w:trHeight w:val="576"/>
        </w:trPr>
        <w:tc>
          <w:tcPr>
            <w:tcW w:w="2840" w:type="dxa"/>
            <w:tcBorders>
              <w:top w:val="single" w:sz="4" w:space="0" w:color="000000"/>
              <w:left w:val="single" w:sz="4" w:space="0" w:color="000000"/>
              <w:bottom w:val="single" w:sz="4" w:space="0" w:color="000000"/>
              <w:right w:val="nil"/>
            </w:tcBorders>
            <w:shd w:val="clear" w:color="D9D9D9" w:fill="D9D9D9"/>
            <w:hideMark/>
          </w:tcPr>
          <w:p w14:paraId="1AD6DE74"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Auditing</w:t>
            </w:r>
          </w:p>
        </w:tc>
        <w:tc>
          <w:tcPr>
            <w:tcW w:w="820" w:type="dxa"/>
            <w:tcBorders>
              <w:top w:val="single" w:sz="4" w:space="0" w:color="000000"/>
              <w:left w:val="nil"/>
              <w:bottom w:val="single" w:sz="4" w:space="0" w:color="000000"/>
              <w:right w:val="nil"/>
            </w:tcBorders>
            <w:shd w:val="clear" w:color="D9D9D9" w:fill="D9D9D9"/>
            <w:hideMark/>
          </w:tcPr>
          <w:p w14:paraId="4020CCB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4559D095"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 xml:space="preserve">Activity on the dedicated SQL pools will be saved in an audit log. </w:t>
            </w:r>
          </w:p>
        </w:tc>
      </w:tr>
      <w:tr w:rsidR="003E124C" w:rsidRPr="002D45AE" w14:paraId="0706DDE5"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auto" w:fill="auto"/>
            <w:hideMark/>
          </w:tcPr>
          <w:p w14:paraId="2495C3EB"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Enable Azure Defender for SQL</w:t>
            </w:r>
          </w:p>
        </w:tc>
        <w:tc>
          <w:tcPr>
            <w:tcW w:w="820" w:type="dxa"/>
            <w:tcBorders>
              <w:top w:val="single" w:sz="4" w:space="0" w:color="000000"/>
              <w:left w:val="nil"/>
              <w:bottom w:val="single" w:sz="4" w:space="0" w:color="000000"/>
              <w:right w:val="nil"/>
            </w:tcBorders>
            <w:shd w:val="clear" w:color="auto" w:fill="auto"/>
            <w:hideMark/>
          </w:tcPr>
          <w:p w14:paraId="2089DCD3"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auto" w:fill="auto"/>
            <w:hideMark/>
          </w:tcPr>
          <w:p w14:paraId="63E944F2" w14:textId="77777777" w:rsidR="003E124C" w:rsidRPr="002D45AE" w:rsidRDefault="003E124C" w:rsidP="00230902">
            <w:pPr>
              <w:spacing w:after="0" w:line="240" w:lineRule="auto"/>
              <w:rPr>
                <w:rFonts w:asciiTheme="majorHAnsi" w:eastAsia="Times New Roman" w:hAnsiTheme="majorHAnsi" w:cstheme="majorHAnsi"/>
                <w:color w:val="000000"/>
              </w:rPr>
            </w:pPr>
          </w:p>
        </w:tc>
      </w:tr>
      <w:tr w:rsidR="003E124C" w:rsidRPr="002D45AE" w14:paraId="7DB27E30" w14:textId="77777777" w:rsidTr="00230902">
        <w:trPr>
          <w:trHeight w:val="288"/>
        </w:trPr>
        <w:tc>
          <w:tcPr>
            <w:tcW w:w="2840" w:type="dxa"/>
            <w:tcBorders>
              <w:top w:val="single" w:sz="4" w:space="0" w:color="000000"/>
              <w:left w:val="single" w:sz="4" w:space="0" w:color="000000"/>
              <w:bottom w:val="single" w:sz="4" w:space="0" w:color="000000"/>
              <w:right w:val="nil"/>
            </w:tcBorders>
            <w:shd w:val="clear" w:color="D9D9D9" w:fill="D9D9D9"/>
            <w:hideMark/>
          </w:tcPr>
          <w:p w14:paraId="2D7B55D6"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w:t>
            </w:r>
          </w:p>
        </w:tc>
        <w:tc>
          <w:tcPr>
            <w:tcW w:w="820" w:type="dxa"/>
            <w:tcBorders>
              <w:top w:val="single" w:sz="4" w:space="0" w:color="000000"/>
              <w:left w:val="nil"/>
              <w:bottom w:val="single" w:sz="4" w:space="0" w:color="000000"/>
              <w:right w:val="nil"/>
            </w:tcBorders>
            <w:shd w:val="clear" w:color="D9D9D9" w:fill="D9D9D9"/>
            <w:hideMark/>
          </w:tcPr>
          <w:p w14:paraId="6F98BCB2"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Y</w:t>
            </w:r>
          </w:p>
        </w:tc>
        <w:tc>
          <w:tcPr>
            <w:tcW w:w="5300" w:type="dxa"/>
            <w:tcBorders>
              <w:top w:val="single" w:sz="4" w:space="0" w:color="000000"/>
              <w:left w:val="nil"/>
              <w:bottom w:val="single" w:sz="4" w:space="0" w:color="000000"/>
              <w:right w:val="single" w:sz="4" w:space="0" w:color="000000"/>
            </w:tcBorders>
            <w:shd w:val="clear" w:color="D9D9D9" w:fill="D9D9D9"/>
            <w:hideMark/>
          </w:tcPr>
          <w:p w14:paraId="518BDD38" w14:textId="77777777" w:rsidR="003E124C" w:rsidRPr="002D45AE" w:rsidRDefault="003E124C" w:rsidP="00230902">
            <w:pPr>
              <w:spacing w:after="0" w:line="240" w:lineRule="auto"/>
              <w:rPr>
                <w:rFonts w:asciiTheme="majorHAnsi" w:eastAsia="Times New Roman" w:hAnsiTheme="majorHAnsi" w:cstheme="majorHAnsi"/>
                <w:color w:val="000000"/>
              </w:rPr>
            </w:pPr>
            <w:r w:rsidRPr="002D45AE">
              <w:rPr>
                <w:rFonts w:asciiTheme="majorHAnsi" w:eastAsia="Times New Roman" w:hAnsiTheme="majorHAnsi" w:cstheme="majorHAnsi"/>
                <w:color w:val="000000"/>
              </w:rPr>
              <w:t>Private endpoints connect your virtual network to Azure services without a public IP address at the source or destination. By mapping private endpoints to Azure Synapse workspaces, you can reduce data leakage risks.</w:t>
            </w:r>
          </w:p>
        </w:tc>
      </w:tr>
    </w:tbl>
    <w:p w14:paraId="439FF744" w14:textId="77777777" w:rsidR="003E124C" w:rsidRPr="002D45AE" w:rsidRDefault="003E124C" w:rsidP="003E124C">
      <w:pPr>
        <w:jc w:val="both"/>
        <w:rPr>
          <w:rFonts w:asciiTheme="majorHAnsi" w:hAnsiTheme="majorHAnsi" w:cstheme="majorHAnsi"/>
        </w:rPr>
      </w:pPr>
    </w:p>
    <w:p w14:paraId="5843BEED" w14:textId="433AFAF0" w:rsidR="003E124C" w:rsidRPr="00131234" w:rsidRDefault="003E124C" w:rsidP="00131234">
      <w:pPr>
        <w:jc w:val="both"/>
        <w:rPr>
          <w:rFonts w:asciiTheme="majorHAnsi" w:hAnsiTheme="majorHAnsi" w:cstheme="majorHAnsi"/>
        </w:rPr>
      </w:pPr>
      <w:r w:rsidRPr="002D45AE">
        <w:rPr>
          <w:rFonts w:asciiTheme="majorHAnsi" w:hAnsiTheme="majorHAnsi" w:cstheme="majorHAnsi"/>
        </w:rPr>
        <w:t>More details below.</w:t>
      </w:r>
    </w:p>
    <w:p w14:paraId="3A0074B9" w14:textId="77777777" w:rsidR="003E124C" w:rsidRPr="002D45AE" w:rsidRDefault="003E124C" w:rsidP="003E124C">
      <w:pPr>
        <w:pStyle w:val="Heading2"/>
        <w:rPr>
          <w:rFonts w:asciiTheme="majorHAnsi" w:hAnsiTheme="majorHAnsi" w:cstheme="majorHAnsi"/>
        </w:rPr>
      </w:pPr>
      <w:bookmarkStart w:id="61" w:name="_Toc107384261"/>
      <w:r w:rsidRPr="002D45AE">
        <w:rPr>
          <w:rFonts w:asciiTheme="majorHAnsi" w:hAnsiTheme="majorHAnsi" w:cstheme="majorHAnsi"/>
        </w:rPr>
        <w:t>Secondary Level Encryption</w:t>
      </w:r>
      <w:bookmarkEnd w:id="61"/>
    </w:p>
    <w:p w14:paraId="3E8AA2E4" w14:textId="12E429E9"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If you </w:t>
      </w:r>
      <w:r w:rsidR="00131234" w:rsidRPr="002D45AE">
        <w:rPr>
          <w:rFonts w:asciiTheme="majorHAnsi" w:hAnsiTheme="majorHAnsi" w:cstheme="majorHAnsi"/>
        </w:rPr>
        <w:t>create</w:t>
      </w:r>
      <w:r w:rsidRPr="002D45AE">
        <w:rPr>
          <w:rFonts w:asciiTheme="majorHAnsi" w:hAnsiTheme="majorHAnsi" w:cstheme="majorHAnsi"/>
        </w:rPr>
        <w:t xml:space="preserve"> the workspace with secondary encryption, you will receive a message in the portal saying the workspace must be activated. </w:t>
      </w:r>
    </w:p>
    <w:p w14:paraId="6797DBD1"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The first step is to copy the Managed Entity Object ID from the Overview page.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2C8D17E7" wp14:editId="3BDABB4E">
            <wp:extent cx="5943600" cy="22669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15"/>
                    <a:stretch>
                      <a:fillRect/>
                    </a:stretch>
                  </pic:blipFill>
                  <pic:spPr>
                    <a:xfrm>
                      <a:off x="0" y="0"/>
                      <a:ext cx="5943600" cy="2266950"/>
                    </a:xfrm>
                    <a:prstGeom prst="rect">
                      <a:avLst/>
                    </a:prstGeom>
                  </pic:spPr>
                </pic:pic>
              </a:graphicData>
            </a:graphic>
          </wp:inline>
        </w:drawing>
      </w:r>
      <w:r w:rsidRPr="002D45AE">
        <w:rPr>
          <w:rFonts w:asciiTheme="majorHAnsi" w:hAnsiTheme="majorHAnsi" w:cstheme="majorHAnsi"/>
        </w:rPr>
        <w:br/>
      </w:r>
    </w:p>
    <w:p w14:paraId="47D8DCB5"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Next go into the key vault Access Policies then Add Access Policy.</w:t>
      </w:r>
    </w:p>
    <w:p w14:paraId="6597E84A"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lastRenderedPageBreak/>
        <w:drawing>
          <wp:inline distT="0" distB="0" distL="0" distR="0" wp14:anchorId="515076A0" wp14:editId="16E3C96B">
            <wp:extent cx="2903005" cy="3107267"/>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6"/>
                    <a:stretch>
                      <a:fillRect/>
                    </a:stretch>
                  </pic:blipFill>
                  <pic:spPr>
                    <a:xfrm>
                      <a:off x="0" y="0"/>
                      <a:ext cx="2915205" cy="3120325"/>
                    </a:xfrm>
                    <a:prstGeom prst="rect">
                      <a:avLst/>
                    </a:prstGeom>
                  </pic:spPr>
                </pic:pic>
              </a:graphicData>
            </a:graphic>
          </wp:inline>
        </w:drawing>
      </w:r>
    </w:p>
    <w:p w14:paraId="0FB7453D"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 xml:space="preserve">Under Key Permissions add Get, Unwrap Key, Wrap Key. </w:t>
      </w:r>
    </w:p>
    <w:p w14:paraId="04E7ED49"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Principal”, then paste the managed identity id</w:t>
      </w:r>
    </w:p>
    <w:p w14:paraId="5086BEDE"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3BB2D9ED" wp14:editId="575F1A95">
            <wp:extent cx="5080000" cy="2646376"/>
            <wp:effectExtent l="0" t="0" r="635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17"/>
                    <a:stretch>
                      <a:fillRect/>
                    </a:stretch>
                  </pic:blipFill>
                  <pic:spPr>
                    <a:xfrm>
                      <a:off x="0" y="0"/>
                      <a:ext cx="5088943" cy="2651035"/>
                    </a:xfrm>
                    <a:prstGeom prst="rect">
                      <a:avLst/>
                    </a:prstGeom>
                  </pic:spPr>
                </pic:pic>
              </a:graphicData>
            </a:graphic>
          </wp:inline>
        </w:drawing>
      </w:r>
    </w:p>
    <w:p w14:paraId="5C553113"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Click “Select”, click “Add”, then “Save”.</w:t>
      </w:r>
    </w:p>
    <w:p w14:paraId="4B488B5B" w14:textId="77777777" w:rsidR="003E124C" w:rsidRPr="002D45AE" w:rsidRDefault="003E124C" w:rsidP="003E124C">
      <w:pPr>
        <w:pStyle w:val="ListParagraph"/>
        <w:numPr>
          <w:ilvl w:val="0"/>
          <w:numId w:val="16"/>
        </w:numPr>
        <w:rPr>
          <w:rFonts w:asciiTheme="majorHAnsi" w:hAnsiTheme="majorHAnsi" w:cstheme="majorHAnsi"/>
        </w:rPr>
      </w:pPr>
      <w:r w:rsidRPr="002D45AE">
        <w:rPr>
          <w:rFonts w:asciiTheme="majorHAnsi" w:hAnsiTheme="majorHAnsi" w:cstheme="majorHAnsi"/>
        </w:rPr>
        <w:t>Go back to Synapse overview and hit “click here” in the message.</w:t>
      </w:r>
    </w:p>
    <w:p w14:paraId="3916F9A7" w14:textId="18539D60" w:rsidR="003E124C" w:rsidRPr="002D45AE" w:rsidRDefault="003E124C" w:rsidP="003E124C">
      <w:pPr>
        <w:pStyle w:val="Heading2"/>
        <w:rPr>
          <w:rFonts w:asciiTheme="majorHAnsi" w:hAnsiTheme="majorHAnsi" w:cstheme="majorHAnsi"/>
        </w:rPr>
      </w:pPr>
      <w:bookmarkStart w:id="62" w:name="_Toc107384262"/>
      <w:r w:rsidRPr="002D45AE">
        <w:rPr>
          <w:rFonts w:asciiTheme="majorHAnsi" w:hAnsiTheme="majorHAnsi" w:cstheme="majorHAnsi"/>
        </w:rPr>
        <w:t xml:space="preserve">Create </w:t>
      </w:r>
      <w:r w:rsidR="00131234" w:rsidRPr="002D45AE">
        <w:rPr>
          <w:rFonts w:asciiTheme="majorHAnsi" w:hAnsiTheme="majorHAnsi" w:cstheme="majorHAnsi"/>
        </w:rPr>
        <w:t>a Dedicated</w:t>
      </w:r>
      <w:r w:rsidRPr="002D45AE">
        <w:rPr>
          <w:rFonts w:asciiTheme="majorHAnsi" w:hAnsiTheme="majorHAnsi" w:cstheme="majorHAnsi"/>
        </w:rPr>
        <w:t xml:space="preserve"> Pool</w:t>
      </w:r>
      <w:bookmarkEnd w:id="62"/>
    </w:p>
    <w:p w14:paraId="41743C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Once the workspace is created you can create a dedicated SQL Pool on :</w:t>
      </w:r>
    </w:p>
    <w:p w14:paraId="2332B9BE"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lastRenderedPageBreak/>
        <w:drawing>
          <wp:inline distT="0" distB="0" distL="0" distR="0" wp14:anchorId="768BBCE3" wp14:editId="69DA4CD8">
            <wp:extent cx="1919768" cy="2146300"/>
            <wp:effectExtent l="0" t="0" r="4445"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18"/>
                    <a:stretch>
                      <a:fillRect/>
                    </a:stretch>
                  </pic:blipFill>
                  <pic:spPr>
                    <a:xfrm>
                      <a:off x="0" y="0"/>
                      <a:ext cx="1926680" cy="2154027"/>
                    </a:xfrm>
                    <a:prstGeom prst="rect">
                      <a:avLst/>
                    </a:prstGeom>
                  </pic:spPr>
                </pic:pic>
              </a:graphicData>
            </a:graphic>
          </wp:inline>
        </w:drawing>
      </w:r>
    </w:p>
    <w:p w14:paraId="6C0C7102"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Specify the pool name and initial size set initial size to DW100c. You can later scale up the pool as needed. You may create the pool as copy of an existing pool restore point. The default collation is Case Insensitive + Accent Sensitive (a = A ≠ á). Change the collation if desired. </w:t>
      </w:r>
    </w:p>
    <w:p w14:paraId="38F839D1" w14:textId="1C03E474" w:rsidR="003E124C" w:rsidRPr="00131234" w:rsidRDefault="00786634" w:rsidP="003E124C">
      <w:pPr>
        <w:rPr>
          <w:rFonts w:asciiTheme="majorHAnsi" w:hAnsiTheme="majorHAnsi" w:cstheme="majorHAnsi"/>
        </w:rPr>
      </w:pPr>
      <w:hyperlink r:id="rId119" w:history="1">
        <w:r w:rsidR="003E124C" w:rsidRPr="002D45AE">
          <w:rPr>
            <w:rStyle w:val="Hyperlink"/>
            <w:rFonts w:asciiTheme="majorHAnsi" w:hAnsiTheme="majorHAnsi" w:cstheme="majorHAnsi"/>
          </w:rPr>
          <w:t>https://docs.microsoft.com/en-us/azure/synapse-analytics/quickstart-create-sql-pool-portal</w:t>
        </w:r>
      </w:hyperlink>
    </w:p>
    <w:p w14:paraId="25CEDCF2" w14:textId="77777777" w:rsidR="003E124C" w:rsidRPr="002D45AE" w:rsidRDefault="003E124C" w:rsidP="003E124C">
      <w:pPr>
        <w:pStyle w:val="Heading2"/>
        <w:rPr>
          <w:rFonts w:asciiTheme="majorHAnsi" w:hAnsiTheme="majorHAnsi" w:cstheme="majorHAnsi"/>
        </w:rPr>
      </w:pPr>
      <w:bookmarkStart w:id="63" w:name="_Toc107384263"/>
      <w:r w:rsidRPr="002D45AE">
        <w:rPr>
          <w:rFonts w:asciiTheme="majorHAnsi" w:hAnsiTheme="majorHAnsi" w:cstheme="majorHAnsi"/>
        </w:rPr>
        <w:t>Firewall Configuration</w:t>
      </w:r>
      <w:bookmarkEnd w:id="63"/>
    </w:p>
    <w:p w14:paraId="0BFEF779"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rPr>
        <w:t>Open your Synapse workspace in the Azure portal, go on the firewall section, ensure that “</w:t>
      </w:r>
      <w:r w:rsidRPr="002D45AE">
        <w:rPr>
          <w:rFonts w:asciiTheme="majorHAnsi" w:hAnsiTheme="majorHAnsi" w:cstheme="majorHAnsi"/>
          <w:color w:val="323130"/>
          <w:sz w:val="20"/>
          <w:szCs w:val="20"/>
          <w:shd w:val="clear" w:color="auto" w:fill="FFFFFF"/>
        </w:rPr>
        <w:t>Allow Azure services and resources to access this workspace” is turned off, click “+ Add client IP”, then save.</w:t>
      </w:r>
    </w:p>
    <w:p w14:paraId="4F68A257" w14:textId="77777777" w:rsidR="003E124C" w:rsidRPr="002D45AE" w:rsidRDefault="003E124C" w:rsidP="003E124C">
      <w:pPr>
        <w:pStyle w:val="NoSpacing"/>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Now let’s perform 2 tests:</w:t>
      </w:r>
    </w:p>
    <w:p w14:paraId="7C28C515"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t xml:space="preserve">Connect to the dedicated pool using SSMS or Azure Data Studio. </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76C2E863" wp14:editId="2E5A09B7">
            <wp:extent cx="5943600" cy="1464310"/>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0"/>
                    <a:stretch>
                      <a:fillRect/>
                    </a:stretch>
                  </pic:blipFill>
                  <pic:spPr>
                    <a:xfrm>
                      <a:off x="0" y="0"/>
                      <a:ext cx="5943600" cy="1464310"/>
                    </a:xfrm>
                    <a:prstGeom prst="rect">
                      <a:avLst/>
                    </a:prstGeom>
                  </pic:spPr>
                </pic:pic>
              </a:graphicData>
            </a:graphic>
          </wp:inline>
        </w:drawing>
      </w:r>
    </w:p>
    <w:p w14:paraId="431DC2E5"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Enter pool URL, admin account and password, and click connect:</w:t>
      </w:r>
    </w:p>
    <w:p w14:paraId="67CAA63A"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noProof/>
        </w:rPr>
        <w:drawing>
          <wp:inline distT="0" distB="0" distL="0" distR="0" wp14:anchorId="4F336CC0" wp14:editId="02DFCF3B">
            <wp:extent cx="4031311" cy="2407158"/>
            <wp:effectExtent l="0" t="0" r="762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1"/>
                    <a:stretch>
                      <a:fillRect/>
                    </a:stretch>
                  </pic:blipFill>
                  <pic:spPr>
                    <a:xfrm>
                      <a:off x="0" y="0"/>
                      <a:ext cx="4043273" cy="2414301"/>
                    </a:xfrm>
                    <a:prstGeom prst="rect">
                      <a:avLst/>
                    </a:prstGeom>
                  </pic:spPr>
                </pic:pic>
              </a:graphicData>
            </a:graphic>
          </wp:inline>
        </w:drawing>
      </w:r>
    </w:p>
    <w:p w14:paraId="6457F382" w14:textId="77777777" w:rsidR="003E124C" w:rsidRPr="002D45AE" w:rsidRDefault="003E124C" w:rsidP="003E124C">
      <w:pPr>
        <w:pStyle w:val="NoSpacing"/>
        <w:numPr>
          <w:ilvl w:val="0"/>
          <w:numId w:val="17"/>
        </w:numPr>
        <w:rPr>
          <w:rFonts w:asciiTheme="majorHAnsi" w:hAnsiTheme="majorHAnsi" w:cstheme="majorHAnsi"/>
        </w:rPr>
      </w:pPr>
      <w:r w:rsidRPr="002D45AE">
        <w:rPr>
          <w:rFonts w:asciiTheme="majorHAnsi" w:hAnsiTheme="majorHAnsi" w:cstheme="majorHAnsi"/>
          <w:color w:val="323130"/>
          <w:sz w:val="20"/>
          <w:szCs w:val="20"/>
          <w:shd w:val="clear" w:color="auto" w:fill="FFFFFF"/>
        </w:rPr>
        <w:lastRenderedPageBreak/>
        <w:t>Connect to Synapse studio. On the workspace page click on SQL Pools, then click on the dedicated pool name</w:t>
      </w:r>
      <w:r w:rsidRPr="002D45AE">
        <w:rPr>
          <w:rFonts w:asciiTheme="majorHAnsi" w:hAnsiTheme="majorHAnsi" w:cstheme="majorHAnsi"/>
          <w:color w:val="323130"/>
          <w:sz w:val="20"/>
          <w:szCs w:val="20"/>
          <w:shd w:val="clear" w:color="auto" w:fill="FFFFFF"/>
        </w:rPr>
        <w:br/>
      </w:r>
      <w:r w:rsidRPr="002D45AE">
        <w:rPr>
          <w:rFonts w:asciiTheme="majorHAnsi" w:hAnsiTheme="majorHAnsi" w:cstheme="majorHAnsi"/>
          <w:noProof/>
        </w:rPr>
        <w:drawing>
          <wp:inline distT="0" distB="0" distL="0" distR="0" wp14:anchorId="5F1DB6DD" wp14:editId="11FD317A">
            <wp:extent cx="2652660" cy="2465614"/>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22"/>
                    <a:stretch>
                      <a:fillRect/>
                    </a:stretch>
                  </pic:blipFill>
                  <pic:spPr>
                    <a:xfrm>
                      <a:off x="0" y="0"/>
                      <a:ext cx="2666966" cy="2478911"/>
                    </a:xfrm>
                    <a:prstGeom prst="rect">
                      <a:avLst/>
                    </a:prstGeom>
                  </pic:spPr>
                </pic:pic>
              </a:graphicData>
            </a:graphic>
          </wp:inline>
        </w:drawing>
      </w:r>
    </w:p>
    <w:p w14:paraId="1D25A668" w14:textId="77777777" w:rsidR="003E124C" w:rsidRPr="002D45AE" w:rsidRDefault="003E124C" w:rsidP="003E124C">
      <w:pPr>
        <w:pStyle w:val="NoSpacing"/>
        <w:ind w:left="720"/>
        <w:rPr>
          <w:rFonts w:asciiTheme="majorHAnsi" w:hAnsiTheme="majorHAnsi" w:cstheme="majorHAnsi"/>
          <w:color w:val="323130"/>
          <w:sz w:val="20"/>
          <w:szCs w:val="20"/>
          <w:shd w:val="clear" w:color="auto" w:fill="FFFFFF"/>
        </w:rPr>
      </w:pPr>
      <w:r w:rsidRPr="002D45AE">
        <w:rPr>
          <w:rFonts w:asciiTheme="majorHAnsi" w:hAnsiTheme="majorHAnsi" w:cstheme="majorHAnsi"/>
          <w:color w:val="323130"/>
          <w:sz w:val="20"/>
          <w:szCs w:val="20"/>
          <w:shd w:val="clear" w:color="auto" w:fill="FFFFFF"/>
        </w:rPr>
        <w:t>Then click on “Launch Synapse Studio”. If you get an error copy the IP address from the message, add it to the workspace firewall, then retry.</w:t>
      </w:r>
    </w:p>
    <w:p w14:paraId="486DB800"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395FE319" wp14:editId="2E97FE64">
            <wp:extent cx="4140200" cy="80415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23"/>
                    <a:stretch>
                      <a:fillRect/>
                    </a:stretch>
                  </pic:blipFill>
                  <pic:spPr>
                    <a:xfrm>
                      <a:off x="0" y="0"/>
                      <a:ext cx="4158781" cy="807764"/>
                    </a:xfrm>
                    <a:prstGeom prst="rect">
                      <a:avLst/>
                    </a:prstGeom>
                  </pic:spPr>
                </pic:pic>
              </a:graphicData>
            </a:graphic>
          </wp:inline>
        </w:drawing>
      </w:r>
    </w:p>
    <w:p w14:paraId="3438B822" w14:textId="77777777" w:rsidR="003E124C" w:rsidRPr="002D45AE" w:rsidRDefault="003E124C" w:rsidP="003E124C">
      <w:pPr>
        <w:pStyle w:val="NoSpacing"/>
        <w:rPr>
          <w:rFonts w:asciiTheme="majorHAnsi" w:hAnsiTheme="majorHAnsi" w:cstheme="majorHAnsi"/>
        </w:rPr>
      </w:pPr>
    </w:p>
    <w:p w14:paraId="7EFCCBE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These steps are needed only during the initial setup, further connections should give preference to private endpoints.</w:t>
      </w:r>
    </w:p>
    <w:p w14:paraId="4327A880" w14:textId="77777777" w:rsidR="003E124C" w:rsidRPr="002D45AE" w:rsidRDefault="003E124C" w:rsidP="003E124C">
      <w:pPr>
        <w:pStyle w:val="NoSpacing"/>
        <w:rPr>
          <w:rFonts w:asciiTheme="majorHAnsi" w:hAnsiTheme="majorHAnsi" w:cstheme="majorHAnsi"/>
        </w:rPr>
      </w:pPr>
    </w:p>
    <w:p w14:paraId="6377FDE8" w14:textId="77777777" w:rsidR="003E124C" w:rsidRPr="002D45AE" w:rsidRDefault="00786634" w:rsidP="003E124C">
      <w:pPr>
        <w:pStyle w:val="NoSpacing"/>
        <w:rPr>
          <w:rFonts w:asciiTheme="majorHAnsi" w:hAnsiTheme="majorHAnsi" w:cstheme="majorHAnsi"/>
        </w:rPr>
      </w:pPr>
      <w:hyperlink r:id="rId124" w:anchor=":~:text=There%20are%20two%20ways%20IP%20firewall%20rules%20are,it%20a%20name%2C%20Start%20IP%2C%20and%20End%20IP." w:history="1">
        <w:r w:rsidR="003E124C" w:rsidRPr="002D45AE">
          <w:rPr>
            <w:rStyle w:val="Hyperlink"/>
            <w:rFonts w:asciiTheme="majorHAnsi" w:hAnsiTheme="majorHAnsi" w:cstheme="majorHAnsi"/>
          </w:rPr>
          <w:t>Configure IP firewall rules - Azure Synapse Analytics | Microsoft Docs</w:t>
        </w:r>
      </w:hyperlink>
    </w:p>
    <w:p w14:paraId="7F68DB13" w14:textId="77777777" w:rsidR="003E124C" w:rsidRPr="002D45AE" w:rsidRDefault="003E124C" w:rsidP="003E124C">
      <w:pPr>
        <w:pStyle w:val="NoSpacing"/>
        <w:rPr>
          <w:rFonts w:asciiTheme="majorHAnsi" w:hAnsiTheme="majorHAnsi" w:cstheme="majorHAnsi"/>
        </w:rPr>
      </w:pPr>
    </w:p>
    <w:p w14:paraId="74A9736A" w14:textId="77777777" w:rsidR="003E124C" w:rsidRPr="002D45AE" w:rsidRDefault="003E124C" w:rsidP="003E124C">
      <w:pPr>
        <w:pStyle w:val="Heading2"/>
        <w:rPr>
          <w:rFonts w:asciiTheme="majorHAnsi" w:hAnsiTheme="majorHAnsi" w:cstheme="majorHAnsi"/>
        </w:rPr>
      </w:pPr>
      <w:bookmarkStart w:id="64" w:name="_Toc107384264"/>
      <w:r w:rsidRPr="002D45AE">
        <w:rPr>
          <w:rFonts w:asciiTheme="majorHAnsi" w:hAnsiTheme="majorHAnsi" w:cstheme="majorHAnsi"/>
        </w:rPr>
        <w:t>Private Endpoint</w:t>
      </w:r>
      <w:bookmarkEnd w:id="64"/>
    </w:p>
    <w:p w14:paraId="23BDB2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 private endpoint is a special network interface which allows injecting an Azure Paas service (Synapse, AzureSQL, CosmosDB, Storage, etc.) in your virtual network. When you use private endpoints, the traffic between your Paas Service and other azure resources traverses entirely over the Microsoft backbone network, not going over the internet.</w:t>
      </w:r>
    </w:p>
    <w:p w14:paraId="3F666E61"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A private endpoint has 2 main elements: on one end we have a Paas resource and on the other end we have a private IP inside a subnet. The key concept to understand a private endpoint is that it “brings” a Paas resource into your vNet, so all resources on that vNet can connect to the Paas service as if it were in the local network. Your infra structure may have multiple resources which want to connect to Synapse, depending on where they are placed you may need to setup multiple private endpoints. </w:t>
      </w:r>
    </w:p>
    <w:p w14:paraId="57A55E6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In this example we will create a private endpoint attached to a Synapse workspace and allow azure resources on our default vNet/Subnet to connect to Synapse.</w:t>
      </w:r>
    </w:p>
    <w:p w14:paraId="7E233C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Navigate to your workspace, click on Private endpoints then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80700AC" wp14:editId="5FB17EC1">
            <wp:extent cx="1625600" cy="2391417"/>
            <wp:effectExtent l="0" t="0" r="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25"/>
                    <a:stretch>
                      <a:fillRect/>
                    </a:stretch>
                  </pic:blipFill>
                  <pic:spPr>
                    <a:xfrm>
                      <a:off x="0" y="0"/>
                      <a:ext cx="1626617" cy="2392913"/>
                    </a:xfrm>
                    <a:prstGeom prst="rect">
                      <a:avLst/>
                    </a:prstGeom>
                  </pic:spPr>
                </pic:pic>
              </a:graphicData>
            </a:graphic>
          </wp:inline>
        </w:drawing>
      </w:r>
      <w:r w:rsidRPr="002D45AE">
        <w:rPr>
          <w:rFonts w:asciiTheme="majorHAnsi" w:hAnsiTheme="majorHAnsi" w:cstheme="majorHAnsi"/>
        </w:rPr>
        <w:t xml:space="preserve"> </w:t>
      </w:r>
    </w:p>
    <w:p w14:paraId="28DE9FD1" w14:textId="0B443B45"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basics tab enter the resource group, name and region</w:t>
      </w:r>
      <w:r w:rsidR="00E61053" w:rsidRPr="002D45AE">
        <w:rPr>
          <w:rFonts w:asciiTheme="majorHAnsi" w:hAnsiTheme="majorHAnsi" w:cstheme="majorHAnsi"/>
        </w:rPr>
        <w:t>:</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7589BC3" wp14:editId="5D5C6606">
            <wp:extent cx="3778250" cy="2199539"/>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26"/>
                    <a:stretch>
                      <a:fillRect/>
                    </a:stretch>
                  </pic:blipFill>
                  <pic:spPr>
                    <a:xfrm>
                      <a:off x="0" y="0"/>
                      <a:ext cx="3783812" cy="2202777"/>
                    </a:xfrm>
                    <a:prstGeom prst="rect">
                      <a:avLst/>
                    </a:prstGeom>
                  </pic:spPr>
                </pic:pic>
              </a:graphicData>
            </a:graphic>
          </wp:inline>
        </w:drawing>
      </w:r>
    </w:p>
    <w:p w14:paraId="7FA5D762" w14:textId="77777777" w:rsidR="003E124C" w:rsidRPr="002D45AE" w:rsidRDefault="003E124C" w:rsidP="003E124C">
      <w:pPr>
        <w:pStyle w:val="NoSpacing"/>
        <w:rPr>
          <w:rFonts w:asciiTheme="majorHAnsi" w:hAnsiTheme="majorHAnsi" w:cstheme="majorHAnsi"/>
        </w:rPr>
      </w:pPr>
    </w:p>
    <w:p w14:paraId="1844CF3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On the resource tab pick your synapse workspace. </w:t>
      </w:r>
    </w:p>
    <w:p w14:paraId="22CEAB0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3CC2DA62" wp14:editId="1A40B227">
            <wp:extent cx="3603171" cy="1952487"/>
            <wp:effectExtent l="0" t="0" r="0" b="19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27"/>
                    <a:stretch>
                      <a:fillRect/>
                    </a:stretch>
                  </pic:blipFill>
                  <pic:spPr>
                    <a:xfrm>
                      <a:off x="0" y="0"/>
                      <a:ext cx="3603171" cy="1952487"/>
                    </a:xfrm>
                    <a:prstGeom prst="rect">
                      <a:avLst/>
                    </a:prstGeom>
                  </pic:spPr>
                </pic:pic>
              </a:graphicData>
            </a:graphic>
          </wp:inline>
        </w:drawing>
      </w:r>
    </w:p>
    <w:p w14:paraId="6D8405E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The target sub-resource has 3 options:</w:t>
      </w:r>
    </w:p>
    <w:p w14:paraId="7CE3715D"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 – to connect to the dedicated pool</w:t>
      </w:r>
    </w:p>
    <w:p w14:paraId="3C81062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SQLOnDemand – to connect to the serverless pool</w:t>
      </w:r>
    </w:p>
    <w:p w14:paraId="3CD4F7E1" w14:textId="77777777" w:rsidR="003E124C" w:rsidRPr="002D45AE" w:rsidRDefault="003E124C" w:rsidP="003E124C">
      <w:pPr>
        <w:pStyle w:val="NoSpacing"/>
        <w:numPr>
          <w:ilvl w:val="0"/>
          <w:numId w:val="9"/>
        </w:numPr>
        <w:rPr>
          <w:rFonts w:asciiTheme="majorHAnsi" w:hAnsiTheme="majorHAnsi" w:cstheme="majorHAnsi"/>
        </w:rPr>
      </w:pPr>
      <w:r w:rsidRPr="002D45AE">
        <w:rPr>
          <w:rFonts w:asciiTheme="majorHAnsi" w:hAnsiTheme="majorHAnsi" w:cstheme="majorHAnsi"/>
        </w:rPr>
        <w:t>Dev – to connect to Synapse studio</w:t>
      </w:r>
    </w:p>
    <w:p w14:paraId="2B83772C" w14:textId="3F707E92"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lastRenderedPageBreak/>
        <w:t>On Configuration tab pick the vNet/Subnet. Make sure to enable “Integrate with private DNS zone”.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EFF3FC2" wp14:editId="613DDB27">
            <wp:extent cx="3575050" cy="2423471"/>
            <wp:effectExtent l="0" t="0" r="635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28"/>
                    <a:stretch>
                      <a:fillRect/>
                    </a:stretch>
                  </pic:blipFill>
                  <pic:spPr>
                    <a:xfrm>
                      <a:off x="0" y="0"/>
                      <a:ext cx="3576928" cy="2424744"/>
                    </a:xfrm>
                    <a:prstGeom prst="rect">
                      <a:avLst/>
                    </a:prstGeom>
                  </pic:spPr>
                </pic:pic>
              </a:graphicData>
            </a:graphic>
          </wp:inline>
        </w:drawing>
      </w:r>
    </w:p>
    <w:p w14:paraId="6D7F97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On the next tab you may add tags, then finally click Create. After a few minutes, the private endpoint will be created and approved, and then the resources on the default subnet above will be able to connect to Synapse dedicated pool. To connect to Serverless and Synapse studio more endpoints will be needed.</w:t>
      </w:r>
    </w:p>
    <w:p w14:paraId="52E2B12E" w14:textId="77777777" w:rsidR="003E124C" w:rsidRPr="002D45AE" w:rsidRDefault="003E124C" w:rsidP="003E124C">
      <w:pPr>
        <w:pStyle w:val="NoSpacing"/>
        <w:rPr>
          <w:rFonts w:asciiTheme="majorHAnsi" w:hAnsiTheme="majorHAnsi" w:cstheme="majorHAnsi"/>
          <w:b/>
          <w:bCs/>
        </w:rPr>
      </w:pPr>
      <w:r w:rsidRPr="002D45AE">
        <w:rPr>
          <w:rFonts w:asciiTheme="majorHAnsi" w:hAnsiTheme="majorHAnsi" w:cstheme="majorHAnsi"/>
          <w:b/>
          <w:bCs/>
        </w:rPr>
        <w:t>To allow connection TO your synapse workspace create private endpoints.</w:t>
      </w:r>
    </w:p>
    <w:p w14:paraId="5DB422C7" w14:textId="77777777" w:rsidR="003E124C" w:rsidRPr="002D45AE" w:rsidRDefault="003E124C" w:rsidP="003E124C">
      <w:pPr>
        <w:pStyle w:val="NoSpacing"/>
        <w:rPr>
          <w:rFonts w:asciiTheme="majorHAnsi" w:hAnsiTheme="majorHAnsi" w:cstheme="majorHAnsi"/>
          <w:b/>
          <w:bCs/>
        </w:rPr>
      </w:pPr>
    </w:p>
    <w:p w14:paraId="62A709CD" w14:textId="77777777" w:rsidR="003E124C" w:rsidRPr="002D45AE" w:rsidRDefault="00786634" w:rsidP="003E124C">
      <w:pPr>
        <w:pStyle w:val="NoSpacing"/>
        <w:rPr>
          <w:rFonts w:asciiTheme="majorHAnsi" w:hAnsiTheme="majorHAnsi" w:cstheme="majorHAnsi"/>
        </w:rPr>
      </w:pPr>
      <w:hyperlink r:id="rId129" w:history="1">
        <w:r w:rsidR="003E124C" w:rsidRPr="002D45AE">
          <w:rPr>
            <w:rStyle w:val="Hyperlink"/>
            <w:rFonts w:asciiTheme="majorHAnsi" w:hAnsiTheme="majorHAnsi" w:cstheme="majorHAnsi"/>
          </w:rPr>
          <w:t>Connect to a Synapse workspace using private links - Azure Synapse Analytics | Microsoft Docs</w:t>
        </w:r>
      </w:hyperlink>
    </w:p>
    <w:p w14:paraId="3D2FF1B0" w14:textId="77777777" w:rsidR="003E124C" w:rsidRPr="002D45AE" w:rsidRDefault="003E124C" w:rsidP="003E124C">
      <w:pPr>
        <w:pStyle w:val="NoSpacing"/>
        <w:rPr>
          <w:rFonts w:asciiTheme="majorHAnsi" w:hAnsiTheme="majorHAnsi" w:cstheme="majorHAnsi"/>
          <w:b/>
          <w:bCs/>
        </w:rPr>
      </w:pPr>
    </w:p>
    <w:p w14:paraId="07DC4434" w14:textId="77777777" w:rsidR="003E124C" w:rsidRPr="002D45AE" w:rsidRDefault="003E124C" w:rsidP="003E124C">
      <w:pPr>
        <w:pStyle w:val="Heading2"/>
        <w:rPr>
          <w:rFonts w:asciiTheme="majorHAnsi" w:hAnsiTheme="majorHAnsi" w:cstheme="majorHAnsi"/>
        </w:rPr>
      </w:pPr>
      <w:bookmarkStart w:id="65" w:name="_Toc107384265"/>
      <w:r w:rsidRPr="002D45AE">
        <w:rPr>
          <w:rFonts w:asciiTheme="majorHAnsi" w:hAnsiTheme="majorHAnsi" w:cstheme="majorHAnsi"/>
        </w:rPr>
        <w:t>Managed Private Endpoint</w:t>
      </w:r>
      <w:bookmarkEnd w:id="65"/>
    </w:p>
    <w:p w14:paraId="2831379D" w14:textId="77777777" w:rsidR="003E124C" w:rsidRPr="002D45AE" w:rsidRDefault="003E124C" w:rsidP="003E124C">
      <w:pPr>
        <w:jc w:val="both"/>
        <w:rPr>
          <w:rFonts w:asciiTheme="majorHAnsi" w:hAnsiTheme="majorHAnsi" w:cstheme="majorHAnsi"/>
        </w:rPr>
      </w:pPr>
      <w:r w:rsidRPr="002D45AE">
        <w:rPr>
          <w:rFonts w:asciiTheme="majorHAnsi" w:hAnsiTheme="majorHAnsi" w:cstheme="majorHAnsi"/>
        </w:rPr>
        <w:t xml:space="preserve">These are private endpoints created in the Synapse Managed Virtual Network which allow connection FROM Synapse TO OTHER Paas Services. </w:t>
      </w:r>
    </w:p>
    <w:p w14:paraId="032F48C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In this example we will create a managed private endpoint to allow spark pools (in the synapse workspace) to read files on the storage account.</w:t>
      </w:r>
    </w:p>
    <w:p w14:paraId="48077306"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First launch Synapse Studio.</w:t>
      </w:r>
      <w:r w:rsidRPr="002D45AE">
        <w:rPr>
          <w:rFonts w:asciiTheme="majorHAnsi" w:eastAsia="Calibri" w:hAnsiTheme="majorHAnsi" w:cstheme="majorHAnsi"/>
        </w:rPr>
        <w:br/>
      </w:r>
    </w:p>
    <w:p w14:paraId="53F00B8A" w14:textId="77777777" w:rsidR="00134006"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open Settings / Managed private endpoints. There you will find 2 endpoints automatically setup during workspace creation.</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1D0D53AB" wp14:editId="234F7B33">
            <wp:extent cx="3238500" cy="1933757"/>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30"/>
                    <a:stretch>
                      <a:fillRect/>
                    </a:stretch>
                  </pic:blipFill>
                  <pic:spPr>
                    <a:xfrm>
                      <a:off x="0" y="0"/>
                      <a:ext cx="3251685" cy="1941630"/>
                    </a:xfrm>
                    <a:prstGeom prst="rect">
                      <a:avLst/>
                    </a:prstGeom>
                  </pic:spPr>
                </pic:pic>
              </a:graphicData>
            </a:graphic>
          </wp:inline>
        </w:drawing>
      </w:r>
    </w:p>
    <w:p w14:paraId="567D3A46" w14:textId="6228D7EA"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lastRenderedPageBreak/>
        <w:t>Next select +New, then Data Lake Storage 2, enter a name, subscription, pick the workspace name from the drop-down menu, select target sub-resource as SQL, and click create:</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3B361038" wp14:editId="24191321">
            <wp:extent cx="2463800" cy="2872854"/>
            <wp:effectExtent l="0" t="0" r="0" b="381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31"/>
                    <a:stretch>
                      <a:fillRect/>
                    </a:stretch>
                  </pic:blipFill>
                  <pic:spPr>
                    <a:xfrm>
                      <a:off x="0" y="0"/>
                      <a:ext cx="2470955" cy="2881197"/>
                    </a:xfrm>
                    <a:prstGeom prst="rect">
                      <a:avLst/>
                    </a:prstGeom>
                  </pic:spPr>
                </pic:pic>
              </a:graphicData>
            </a:graphic>
          </wp:inline>
        </w:drawing>
      </w:r>
    </w:p>
    <w:p w14:paraId="1D3161C7"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The endpoint will show as provisioning for a few minutes, then will have pending approval status. </w:t>
      </w:r>
      <w:r w:rsidRPr="002D45AE">
        <w:rPr>
          <w:rFonts w:asciiTheme="majorHAnsi" w:eastAsia="Calibri" w:hAnsiTheme="majorHAnsi" w:cstheme="majorHAnsi"/>
        </w:rPr>
        <w:br/>
      </w:r>
      <w:r w:rsidRPr="002D45AE">
        <w:rPr>
          <w:rFonts w:asciiTheme="majorHAnsi" w:hAnsiTheme="majorHAnsi" w:cstheme="majorHAnsi"/>
          <w:noProof/>
        </w:rPr>
        <w:drawing>
          <wp:inline distT="0" distB="0" distL="0" distR="0" wp14:anchorId="70FFAA35" wp14:editId="1B31AF90">
            <wp:extent cx="3657600" cy="1611142"/>
            <wp:effectExtent l="0" t="0" r="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32"/>
                    <a:stretch>
                      <a:fillRect/>
                    </a:stretch>
                  </pic:blipFill>
                  <pic:spPr>
                    <a:xfrm>
                      <a:off x="0" y="0"/>
                      <a:ext cx="3669213" cy="1616257"/>
                    </a:xfrm>
                    <a:prstGeom prst="rect">
                      <a:avLst/>
                    </a:prstGeom>
                  </pic:spPr>
                </pic:pic>
              </a:graphicData>
            </a:graphic>
          </wp:inline>
        </w:drawing>
      </w:r>
    </w:p>
    <w:p w14:paraId="0A80DAAD"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Next click on the name of the new pending endpoint, which will open the screen below, so you can click on the manage approvals link:</w:t>
      </w:r>
    </w:p>
    <w:p w14:paraId="0C51C7FD" w14:textId="77777777" w:rsidR="003E124C" w:rsidRPr="002D45AE" w:rsidRDefault="003E124C" w:rsidP="003E124C">
      <w:pPr>
        <w:rPr>
          <w:rFonts w:asciiTheme="majorHAnsi" w:hAnsiTheme="majorHAnsi" w:cstheme="majorHAnsi"/>
        </w:rPr>
      </w:pPr>
      <w:r w:rsidRPr="002D45AE">
        <w:rPr>
          <w:rFonts w:asciiTheme="majorHAnsi" w:hAnsiTheme="majorHAnsi" w:cstheme="majorHAnsi"/>
          <w:noProof/>
        </w:rPr>
        <w:drawing>
          <wp:inline distT="0" distB="0" distL="0" distR="0" wp14:anchorId="5C28E7F9" wp14:editId="2858324C">
            <wp:extent cx="2044700" cy="1997547"/>
            <wp:effectExtent l="0" t="0" r="0" b="317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3"/>
                    <a:stretch>
                      <a:fillRect/>
                    </a:stretch>
                  </pic:blipFill>
                  <pic:spPr>
                    <a:xfrm>
                      <a:off x="0" y="0"/>
                      <a:ext cx="2052533" cy="2005200"/>
                    </a:xfrm>
                    <a:prstGeom prst="rect">
                      <a:avLst/>
                    </a:prstGeom>
                  </pic:spPr>
                </pic:pic>
              </a:graphicData>
            </a:graphic>
          </wp:inline>
        </w:drawing>
      </w:r>
    </w:p>
    <w:p w14:paraId="3871DDAC"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lastRenderedPageBreak/>
        <w:t>Once in the storage account overview page click on Capabilities then Private Endpoints: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5A8E443B" wp14:editId="1EDC753C">
            <wp:extent cx="4552950" cy="1712707"/>
            <wp:effectExtent l="0" t="0" r="0" b="190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4"/>
                    <a:stretch>
                      <a:fillRect/>
                    </a:stretch>
                  </pic:blipFill>
                  <pic:spPr>
                    <a:xfrm>
                      <a:off x="0" y="0"/>
                      <a:ext cx="4560745" cy="1715639"/>
                    </a:xfrm>
                    <a:prstGeom prst="rect">
                      <a:avLst/>
                    </a:prstGeom>
                  </pic:spPr>
                </pic:pic>
              </a:graphicData>
            </a:graphic>
          </wp:inline>
        </w:drawing>
      </w:r>
    </w:p>
    <w:p w14:paraId="0351E222"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Finally select the endpoint and click approve.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A8A448F" wp14:editId="7574D98B">
            <wp:extent cx="3257550" cy="1632452"/>
            <wp:effectExtent l="0" t="0" r="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5"/>
                    <a:stretch>
                      <a:fillRect/>
                    </a:stretch>
                  </pic:blipFill>
                  <pic:spPr>
                    <a:xfrm>
                      <a:off x="0" y="0"/>
                      <a:ext cx="3264624" cy="1635997"/>
                    </a:xfrm>
                    <a:prstGeom prst="rect">
                      <a:avLst/>
                    </a:prstGeom>
                  </pic:spPr>
                </pic:pic>
              </a:graphicData>
            </a:graphic>
          </wp:inline>
        </w:drawing>
      </w:r>
    </w:p>
    <w:p w14:paraId="775CF3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After a few minutes the endpoint will show as approved.</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ECAA129" wp14:editId="5E955884">
            <wp:extent cx="3594100" cy="1993150"/>
            <wp:effectExtent l="0" t="0" r="635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6"/>
                    <a:stretch>
                      <a:fillRect/>
                    </a:stretch>
                  </pic:blipFill>
                  <pic:spPr>
                    <a:xfrm>
                      <a:off x="0" y="0"/>
                      <a:ext cx="3604536" cy="1998938"/>
                    </a:xfrm>
                    <a:prstGeom prst="rect">
                      <a:avLst/>
                    </a:prstGeom>
                  </pic:spPr>
                </pic:pic>
              </a:graphicData>
            </a:graphic>
          </wp:inline>
        </w:drawing>
      </w:r>
    </w:p>
    <w:p w14:paraId="43EC508A" w14:textId="77777777" w:rsidR="003E124C" w:rsidRPr="002D45AE" w:rsidRDefault="003E124C" w:rsidP="003E124C">
      <w:pPr>
        <w:rPr>
          <w:rFonts w:asciiTheme="majorHAnsi" w:eastAsia="Calibri" w:hAnsiTheme="majorHAnsi" w:cstheme="majorHAnsi"/>
        </w:rPr>
      </w:pPr>
      <w:r w:rsidRPr="002D45AE">
        <w:rPr>
          <w:rFonts w:asciiTheme="majorHAnsi" w:eastAsia="Calibri" w:hAnsiTheme="majorHAnsi" w:cstheme="majorHAnsi"/>
        </w:rPr>
        <w:t xml:space="preserve">To allow Synapse to connect to other Paas services such as CosmosDB, </w:t>
      </w:r>
    </w:p>
    <w:p w14:paraId="6E15E555" w14:textId="0D0927B3" w:rsidR="003E124C" w:rsidRPr="00E5233F" w:rsidRDefault="00786634" w:rsidP="003E124C">
      <w:pPr>
        <w:rPr>
          <w:rFonts w:asciiTheme="majorHAnsi" w:eastAsia="Calibri" w:hAnsiTheme="majorHAnsi" w:cstheme="majorHAnsi"/>
        </w:rPr>
      </w:pPr>
      <w:hyperlink r:id="rId137" w:history="1">
        <w:r w:rsidR="003E124C" w:rsidRPr="002D45AE">
          <w:rPr>
            <w:rStyle w:val="Hyperlink"/>
            <w:rFonts w:asciiTheme="majorHAnsi" w:eastAsia="Calibri" w:hAnsiTheme="majorHAnsi" w:cstheme="majorHAnsi"/>
          </w:rPr>
          <w:t>https://docs.microsoft.com/en-us/azure/synapse-analytics/security/how-to-create-managed-private-endpoints</w:t>
        </w:r>
      </w:hyperlink>
    </w:p>
    <w:p w14:paraId="25EE57F9"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590BD042" w14:textId="3223E3FE" w:rsidR="003E124C" w:rsidRPr="002D45AE" w:rsidRDefault="003E124C" w:rsidP="003E124C">
      <w:pPr>
        <w:pStyle w:val="Heading2"/>
        <w:rPr>
          <w:rFonts w:asciiTheme="majorHAnsi" w:hAnsiTheme="majorHAnsi" w:cstheme="majorHAnsi"/>
        </w:rPr>
      </w:pPr>
      <w:bookmarkStart w:id="66" w:name="_Toc107384266"/>
      <w:r w:rsidRPr="002D45AE">
        <w:rPr>
          <w:rFonts w:asciiTheme="majorHAnsi" w:hAnsiTheme="majorHAnsi" w:cstheme="majorHAnsi"/>
        </w:rPr>
        <w:lastRenderedPageBreak/>
        <w:t>Git Configuration</w:t>
      </w:r>
      <w:bookmarkEnd w:id="66"/>
    </w:p>
    <w:p w14:paraId="354160D9"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By default, Synapse Studio authors directly against the Synapse service. We recommend using source control instead.</w:t>
      </w:r>
    </w:p>
    <w:p w14:paraId="282D3BC0"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Synapse Studio, click on Manage / Git Configuration / Configure:</w:t>
      </w:r>
    </w:p>
    <w:p w14:paraId="6A5A0333"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noProof/>
        </w:rPr>
        <w:drawing>
          <wp:inline distT="0" distB="0" distL="0" distR="0" wp14:anchorId="2271A9C1" wp14:editId="7D8A16DE">
            <wp:extent cx="3888188" cy="2721316"/>
            <wp:effectExtent l="0" t="0" r="0" b="317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138"/>
                    <a:stretch>
                      <a:fillRect/>
                    </a:stretch>
                  </pic:blipFill>
                  <pic:spPr>
                    <a:xfrm>
                      <a:off x="0" y="0"/>
                      <a:ext cx="3893188" cy="2724815"/>
                    </a:xfrm>
                    <a:prstGeom prst="rect">
                      <a:avLst/>
                    </a:prstGeom>
                  </pic:spPr>
                </pic:pic>
              </a:graphicData>
            </a:graphic>
          </wp:inline>
        </w:drawing>
      </w:r>
    </w:p>
    <w:p w14:paraId="6A7ADDBA" w14:textId="0E91A6EE" w:rsidR="003E124C" w:rsidRPr="00E5233F" w:rsidRDefault="003E124C" w:rsidP="00E5233F">
      <w:pPr>
        <w:pStyle w:val="NoSpacing"/>
        <w:rPr>
          <w:rFonts w:asciiTheme="majorHAnsi" w:hAnsiTheme="majorHAnsi" w:cstheme="majorHAnsi"/>
        </w:rPr>
      </w:pPr>
      <w:r w:rsidRPr="002D45AE">
        <w:rPr>
          <w:rFonts w:asciiTheme="majorHAnsi" w:hAnsiTheme="majorHAnsi" w:cstheme="majorHAnsi"/>
        </w:rPr>
        <w:t>You may pick Azure DevOps or GitHub, you should have been pre-configured.</w:t>
      </w:r>
      <w:r w:rsidRPr="002D45AE">
        <w:rPr>
          <w:rFonts w:asciiTheme="majorHAnsi" w:hAnsiTheme="majorHAnsi" w:cstheme="majorHAnsi"/>
        </w:rPr>
        <w:br/>
      </w:r>
      <w:r w:rsidRPr="002D45AE">
        <w:rPr>
          <w:rFonts w:asciiTheme="majorHAnsi" w:hAnsiTheme="majorHAnsi" w:cstheme="majorHAnsi"/>
        </w:rPr>
        <w:br/>
      </w:r>
      <w:hyperlink r:id="rId139" w:history="1">
        <w:r w:rsidRPr="002D45AE">
          <w:rPr>
            <w:rStyle w:val="Hyperlink"/>
            <w:rFonts w:asciiTheme="majorHAnsi" w:hAnsiTheme="majorHAnsi" w:cstheme="majorHAnsi"/>
          </w:rPr>
          <w:t>Source control in Synapse Studio - Azure Synapse Analytics | Microsoft Docs</w:t>
        </w:r>
      </w:hyperlink>
      <w:r w:rsidRPr="002D45AE">
        <w:rPr>
          <w:rFonts w:asciiTheme="majorHAnsi" w:hAnsiTheme="majorHAnsi" w:cstheme="majorHAnsi"/>
        </w:rPr>
        <w:br/>
      </w:r>
    </w:p>
    <w:p w14:paraId="13C5BEFC" w14:textId="77777777" w:rsidR="003C16CF" w:rsidRDefault="003C16CF">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069918E4" w14:textId="43B1B6FC" w:rsidR="003E124C" w:rsidRPr="002D45AE" w:rsidRDefault="003E124C" w:rsidP="003E124C">
      <w:pPr>
        <w:pStyle w:val="Heading2"/>
        <w:rPr>
          <w:rFonts w:asciiTheme="majorHAnsi" w:hAnsiTheme="majorHAnsi" w:cstheme="majorHAnsi"/>
        </w:rPr>
      </w:pPr>
      <w:bookmarkStart w:id="67" w:name="_Toc107384267"/>
      <w:r w:rsidRPr="002D45AE">
        <w:rPr>
          <w:rFonts w:asciiTheme="majorHAnsi" w:hAnsiTheme="majorHAnsi" w:cstheme="majorHAnsi"/>
        </w:rPr>
        <w:lastRenderedPageBreak/>
        <w:t>SQL Serverless Pools</w:t>
      </w:r>
      <w:bookmarkEnd w:id="67"/>
    </w:p>
    <w:p w14:paraId="3A5CA10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Serverless SQL pools allow querying data in the </w:t>
      </w:r>
      <w:hyperlink r:id="rId140" w:history="1">
        <w:r w:rsidRPr="002D45AE">
          <w:rPr>
            <w:rStyle w:val="Hyperlink"/>
            <w:rFonts w:asciiTheme="majorHAnsi" w:eastAsiaTheme="minorHAnsi" w:hAnsiTheme="majorHAnsi" w:cstheme="majorHAnsi"/>
          </w:rPr>
          <w:t>Azure Data Lake</w:t>
        </w:r>
      </w:hyperlink>
      <w:r w:rsidRPr="002D45AE">
        <w:rPr>
          <w:rStyle w:val="Hyperlink"/>
          <w:rFonts w:asciiTheme="majorHAnsi" w:eastAsiaTheme="minorHAnsi" w:hAnsiTheme="majorHAnsi" w:cstheme="majorHAnsi"/>
        </w:rPr>
        <w:t> (</w:t>
      </w:r>
      <w:hyperlink r:id="rId141" w:anchor="query-parquet-files" w:history="1">
        <w:r w:rsidRPr="002D45AE">
          <w:rPr>
            <w:rStyle w:val="Hyperlink"/>
            <w:rFonts w:asciiTheme="majorHAnsi" w:eastAsiaTheme="minorHAnsi" w:hAnsiTheme="majorHAnsi" w:cstheme="majorHAnsi"/>
          </w:rPr>
          <w:t>Parquet</w:t>
        </w:r>
      </w:hyperlink>
      <w:r w:rsidRPr="002D45AE">
        <w:rPr>
          <w:rStyle w:val="Hyperlink"/>
          <w:rFonts w:asciiTheme="majorHAnsi" w:eastAsiaTheme="minorHAnsi" w:hAnsiTheme="majorHAnsi" w:cstheme="majorHAnsi"/>
        </w:rPr>
        <w:t>, </w:t>
      </w:r>
      <w:hyperlink r:id="rId142" w:history="1">
        <w:r w:rsidRPr="002D45AE">
          <w:rPr>
            <w:rStyle w:val="Hyperlink"/>
            <w:rFonts w:asciiTheme="majorHAnsi" w:eastAsiaTheme="minorHAnsi" w:hAnsiTheme="majorHAnsi" w:cstheme="majorHAnsi"/>
          </w:rPr>
          <w:t>Delta Lake</w:t>
        </w:r>
      </w:hyperlink>
      <w:r w:rsidRPr="002D45AE">
        <w:rPr>
          <w:rStyle w:val="Hyperlink"/>
          <w:rFonts w:asciiTheme="majorHAnsi" w:eastAsiaTheme="minorHAnsi" w:hAnsiTheme="majorHAnsi" w:cstheme="majorHAnsi"/>
        </w:rPr>
        <w:t>, </w:t>
      </w:r>
      <w:hyperlink r:id="rId143" w:anchor="query-csv-files" w:history="1">
        <w:r w:rsidRPr="002D45AE">
          <w:rPr>
            <w:rStyle w:val="Hyperlink"/>
            <w:rFonts w:asciiTheme="majorHAnsi" w:eastAsiaTheme="minorHAnsi" w:hAnsiTheme="majorHAnsi" w:cstheme="majorHAnsi"/>
          </w:rPr>
          <w:t>delimited text</w:t>
        </w:r>
      </w:hyperlink>
      <w:r w:rsidRPr="002D45AE">
        <w:rPr>
          <w:rStyle w:val="Hyperlink"/>
          <w:rFonts w:asciiTheme="majorHAnsi" w:eastAsiaTheme="minorHAnsi" w:hAnsiTheme="majorHAnsi" w:cstheme="majorHAnsi"/>
        </w:rPr>
        <w:t xml:space="preserve">, </w:t>
      </w:r>
      <w:r w:rsidRPr="002D45AE">
        <w:rPr>
          <w:rFonts w:asciiTheme="majorHAnsi" w:hAnsiTheme="majorHAnsi" w:cstheme="majorHAnsi"/>
        </w:rPr>
        <w:t>JSON formats), </w:t>
      </w:r>
      <w:hyperlink r:id="rId144" w:history="1">
        <w:r w:rsidRPr="002D45AE">
          <w:rPr>
            <w:rFonts w:asciiTheme="majorHAnsi" w:hAnsiTheme="majorHAnsi" w:cstheme="majorHAnsi"/>
          </w:rPr>
          <w:t>Cosmos DB</w:t>
        </w:r>
      </w:hyperlink>
      <w:r w:rsidRPr="002D45AE">
        <w:rPr>
          <w:rFonts w:asciiTheme="majorHAnsi" w:hAnsiTheme="majorHAnsi" w:cstheme="majorHAnsi"/>
        </w:rPr>
        <w:t xml:space="preserve">, or Dataverse. </w:t>
      </w:r>
    </w:p>
    <w:p w14:paraId="61AFD22D" w14:textId="3A6B5BE2" w:rsidR="003F08D6" w:rsidRDefault="003F08D6" w:rsidP="003F08D6">
      <w:pPr>
        <w:pStyle w:val="ListParagraph"/>
        <w:numPr>
          <w:ilvl w:val="0"/>
          <w:numId w:val="26"/>
        </w:numPr>
        <w:rPr>
          <w:rFonts w:asciiTheme="majorHAnsi" w:hAnsiTheme="majorHAnsi" w:cstheme="majorHAnsi"/>
        </w:rPr>
      </w:pPr>
      <w:r w:rsidRPr="002D45AE">
        <w:rPr>
          <w:rFonts w:asciiTheme="majorHAnsi" w:hAnsiTheme="majorHAnsi" w:cstheme="majorHAnsi"/>
        </w:rPr>
        <w:t>Supports</w:t>
      </w:r>
      <w:r w:rsidR="00165701">
        <w:rPr>
          <w:rFonts w:asciiTheme="majorHAnsi" w:hAnsiTheme="majorHAnsi" w:cstheme="majorHAnsi"/>
        </w:rPr>
        <w:t xml:space="preserve"> only</w:t>
      </w:r>
      <w:r w:rsidRPr="002D45AE">
        <w:rPr>
          <w:rFonts w:asciiTheme="majorHAnsi" w:hAnsiTheme="majorHAnsi" w:cstheme="majorHAnsi"/>
        </w:rPr>
        <w:t xml:space="preserve"> </w:t>
      </w:r>
      <w:r>
        <w:rPr>
          <w:rFonts w:asciiTheme="majorHAnsi" w:hAnsiTheme="majorHAnsi" w:cstheme="majorHAnsi"/>
        </w:rPr>
        <w:t>e</w:t>
      </w:r>
      <w:r w:rsidRPr="002D45AE">
        <w:rPr>
          <w:rFonts w:asciiTheme="majorHAnsi" w:hAnsiTheme="majorHAnsi" w:cstheme="majorHAnsi"/>
        </w:rPr>
        <w:t xml:space="preserve">xternal </w:t>
      </w:r>
      <w:r>
        <w:rPr>
          <w:rFonts w:asciiTheme="majorHAnsi" w:hAnsiTheme="majorHAnsi" w:cstheme="majorHAnsi"/>
        </w:rPr>
        <w:t>t</w:t>
      </w:r>
      <w:r w:rsidRPr="002D45AE">
        <w:rPr>
          <w:rFonts w:asciiTheme="majorHAnsi" w:hAnsiTheme="majorHAnsi" w:cstheme="majorHAnsi"/>
        </w:rPr>
        <w:t>ables</w:t>
      </w:r>
      <w:r>
        <w:rPr>
          <w:rFonts w:asciiTheme="majorHAnsi" w:hAnsiTheme="majorHAnsi" w:cstheme="majorHAnsi"/>
        </w:rPr>
        <w:t xml:space="preserve"> from files </w:t>
      </w:r>
      <w:r w:rsidR="00165701">
        <w:rPr>
          <w:rFonts w:asciiTheme="majorHAnsi" w:hAnsiTheme="majorHAnsi" w:cstheme="majorHAnsi"/>
        </w:rPr>
        <w:t>in storage account</w:t>
      </w:r>
      <w:r>
        <w:rPr>
          <w:rFonts w:asciiTheme="majorHAnsi" w:hAnsiTheme="majorHAnsi" w:cstheme="majorHAnsi"/>
        </w:rPr>
        <w:t>.</w:t>
      </w:r>
    </w:p>
    <w:p w14:paraId="6B53E5F4" w14:textId="19C5C6A3" w:rsidR="00AF2207" w:rsidRPr="002D45AE" w:rsidRDefault="00274E53" w:rsidP="00AF2207">
      <w:pPr>
        <w:pStyle w:val="ListParagraph"/>
        <w:numPr>
          <w:ilvl w:val="0"/>
          <w:numId w:val="26"/>
        </w:numPr>
        <w:rPr>
          <w:rFonts w:asciiTheme="majorHAnsi" w:hAnsiTheme="majorHAnsi" w:cstheme="majorHAnsi"/>
        </w:rPr>
      </w:pPr>
      <w:r>
        <w:rPr>
          <w:rFonts w:asciiTheme="majorHAnsi" w:hAnsiTheme="majorHAnsi" w:cstheme="majorHAnsi"/>
        </w:rPr>
        <w:t>S</w:t>
      </w:r>
      <w:r w:rsidR="00AF2207" w:rsidRPr="002D45AE">
        <w:rPr>
          <w:rFonts w:asciiTheme="majorHAnsi" w:hAnsiTheme="majorHAnsi" w:cstheme="majorHAnsi"/>
        </w:rPr>
        <w:t>upports views</w:t>
      </w:r>
      <w:r>
        <w:rPr>
          <w:rFonts w:asciiTheme="majorHAnsi" w:hAnsiTheme="majorHAnsi" w:cstheme="majorHAnsi"/>
        </w:rPr>
        <w:t xml:space="preserve"> and functions</w:t>
      </w:r>
      <w:r w:rsidR="00AF2207">
        <w:rPr>
          <w:rFonts w:asciiTheme="majorHAnsi" w:hAnsiTheme="majorHAnsi" w:cstheme="majorHAnsi"/>
        </w:rPr>
        <w:t xml:space="preserve"> </w:t>
      </w:r>
      <w:r w:rsidR="00AF2207" w:rsidRPr="002D45AE">
        <w:rPr>
          <w:rFonts w:asciiTheme="majorHAnsi" w:hAnsiTheme="majorHAnsi" w:cstheme="majorHAnsi"/>
        </w:rPr>
        <w:t>to encapsulate logic and enhance security.</w:t>
      </w:r>
    </w:p>
    <w:p w14:paraId="55A6BFB7" w14:textId="0C679F47" w:rsidR="003F08D6" w:rsidRDefault="003F08D6" w:rsidP="003F08D6">
      <w:pPr>
        <w:pStyle w:val="ListParagraph"/>
        <w:numPr>
          <w:ilvl w:val="0"/>
          <w:numId w:val="26"/>
        </w:numPr>
        <w:rPr>
          <w:rFonts w:asciiTheme="majorHAnsi" w:hAnsiTheme="majorHAnsi" w:cstheme="majorHAnsi"/>
        </w:rPr>
      </w:pPr>
      <w:r>
        <w:rPr>
          <w:rFonts w:asciiTheme="majorHAnsi" w:hAnsiTheme="majorHAnsi" w:cstheme="majorHAnsi"/>
        </w:rPr>
        <w:t>Cannot access data in dedicated pools.</w:t>
      </w:r>
    </w:p>
    <w:p w14:paraId="0E9A0D84"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It has no local storage, only metadata objects are stored in databases. </w:t>
      </w:r>
    </w:p>
    <w:p w14:paraId="47054C7B" w14:textId="23EFA359"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 xml:space="preserve">No support for </w:t>
      </w:r>
      <w:r w:rsidR="003F08D6">
        <w:rPr>
          <w:rFonts w:asciiTheme="majorHAnsi" w:hAnsiTheme="majorHAnsi" w:cstheme="majorHAnsi"/>
          <w:color w:val="171717"/>
          <w:shd w:val="clear" w:color="auto" w:fill="FFFFFF"/>
        </w:rPr>
        <w:t xml:space="preserve">local </w:t>
      </w:r>
      <w:r w:rsidRPr="002D45AE">
        <w:rPr>
          <w:rFonts w:asciiTheme="majorHAnsi" w:hAnsiTheme="majorHAnsi" w:cstheme="majorHAnsi"/>
          <w:color w:val="171717"/>
          <w:shd w:val="clear" w:color="auto" w:fill="FFFFFF"/>
        </w:rPr>
        <w:t>tables, triggers, materialized views and DML.</w:t>
      </w:r>
    </w:p>
    <w:p w14:paraId="045DAF41" w14:textId="2EB40DFC" w:rsidR="00247EB7" w:rsidRPr="00247EB7" w:rsidRDefault="00247EB7" w:rsidP="00247EB7">
      <w:pPr>
        <w:pStyle w:val="ListParagraph"/>
        <w:numPr>
          <w:ilvl w:val="0"/>
          <w:numId w:val="26"/>
        </w:numPr>
        <w:rPr>
          <w:rFonts w:asciiTheme="majorHAnsi" w:hAnsiTheme="majorHAnsi" w:cstheme="majorHAnsi"/>
        </w:rPr>
      </w:pPr>
      <w:r>
        <w:rPr>
          <w:rFonts w:asciiTheme="majorHAnsi" w:hAnsiTheme="majorHAnsi" w:cstheme="majorHAnsi"/>
        </w:rPr>
        <w:t>Supports SQL and AD authentication.</w:t>
      </w:r>
    </w:p>
    <w:p w14:paraId="4B97C2D6" w14:textId="4945586A"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Supports OPENROWSET with a lot of extra features compared to dedicated pools.</w:t>
      </w:r>
    </w:p>
    <w:p w14:paraId="181A6C07"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Auto scale, but to contain cost it won’t go past 2000 DWUs.</w:t>
      </w:r>
    </w:p>
    <w:p w14:paraId="48AF0BAE"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Only 1 serverless pool per workspace.</w:t>
      </w:r>
    </w:p>
    <w:p w14:paraId="7E5FE275" w14:textId="77777777"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Create multiple workspaces for increased concurrency.</w:t>
      </w:r>
    </w:p>
    <w:p w14:paraId="3F7F90F3" w14:textId="2DF3B6F1" w:rsidR="003E124C" w:rsidRPr="002D45AE" w:rsidRDefault="003E124C" w:rsidP="003E124C">
      <w:pPr>
        <w:pStyle w:val="ListParagraph"/>
        <w:numPr>
          <w:ilvl w:val="0"/>
          <w:numId w:val="26"/>
        </w:numPr>
        <w:rPr>
          <w:rFonts w:asciiTheme="majorHAnsi" w:hAnsiTheme="majorHAnsi" w:cstheme="majorHAnsi"/>
          <w:color w:val="171717"/>
          <w:shd w:val="clear" w:color="auto" w:fill="FFFFFF"/>
        </w:rPr>
      </w:pPr>
      <w:r w:rsidRPr="002D45AE">
        <w:rPr>
          <w:rFonts w:asciiTheme="majorHAnsi" w:hAnsiTheme="majorHAnsi" w:cstheme="majorHAnsi"/>
          <w:color w:val="171717"/>
          <w:shd w:val="clear" w:color="auto" w:fill="FFFFFF"/>
        </w:rPr>
        <w:t>Charged on a per query basis</w:t>
      </w:r>
      <w:r w:rsidR="00C531E9">
        <w:rPr>
          <w:rFonts w:asciiTheme="majorHAnsi" w:hAnsiTheme="majorHAnsi" w:cstheme="majorHAnsi"/>
          <w:color w:val="171717"/>
          <w:shd w:val="clear" w:color="auto" w:fill="FFFFFF"/>
        </w:rPr>
        <w:t xml:space="preserve">. Does not charge compute, only storage used to load external files and temporary structures needed to </w:t>
      </w:r>
      <w:r w:rsidR="00545223">
        <w:rPr>
          <w:rFonts w:asciiTheme="majorHAnsi" w:hAnsiTheme="majorHAnsi" w:cstheme="majorHAnsi"/>
          <w:color w:val="171717"/>
          <w:shd w:val="clear" w:color="auto" w:fill="FFFFFF"/>
        </w:rPr>
        <w:t xml:space="preserve">process query. </w:t>
      </w:r>
      <w:r w:rsidR="00AC0FAC">
        <w:rPr>
          <w:rFonts w:asciiTheme="majorHAnsi" w:hAnsiTheme="majorHAnsi" w:cstheme="majorHAnsi"/>
          <w:color w:val="171717"/>
          <w:shd w:val="clear" w:color="auto" w:fill="FFFFFF"/>
        </w:rPr>
        <w:t>$5 per TB</w:t>
      </w:r>
      <w:r w:rsidRPr="002D45AE">
        <w:rPr>
          <w:rFonts w:asciiTheme="majorHAnsi" w:hAnsiTheme="majorHAnsi" w:cstheme="majorHAnsi"/>
          <w:color w:val="171717"/>
          <w:shd w:val="clear" w:color="auto" w:fill="FFFFFF"/>
        </w:rPr>
        <w:t>.</w:t>
      </w:r>
    </w:p>
    <w:p w14:paraId="1BE88A3A"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p>
    <w:p w14:paraId="430BA5A4" w14:textId="0438ABD8" w:rsidR="003E124C" w:rsidRPr="002D45AE" w:rsidRDefault="00786634" w:rsidP="003E124C">
      <w:pPr>
        <w:rPr>
          <w:rFonts w:asciiTheme="majorHAnsi" w:hAnsiTheme="majorHAnsi" w:cstheme="majorHAnsi"/>
        </w:rPr>
      </w:pPr>
      <w:hyperlink r:id="rId145" w:history="1">
        <w:r w:rsidR="003E124C" w:rsidRPr="002D45AE">
          <w:rPr>
            <w:rStyle w:val="Hyperlink"/>
            <w:rFonts w:asciiTheme="majorHAnsi" w:hAnsiTheme="majorHAnsi" w:cstheme="majorHAnsi"/>
          </w:rPr>
          <w:t>https://docs.microsoft.com/en-us/azure/synapse-analytics/sql/on-demand-workspace-overview</w:t>
        </w:r>
      </w:hyperlink>
    </w:p>
    <w:p w14:paraId="30DE64D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5ED0356B" w14:textId="77777777" w:rsidR="003E124C" w:rsidRPr="002D45AE" w:rsidRDefault="00786634" w:rsidP="003E124C">
      <w:pPr>
        <w:rPr>
          <w:rFonts w:asciiTheme="majorHAnsi" w:hAnsiTheme="majorHAnsi" w:cstheme="majorHAnsi"/>
        </w:rPr>
      </w:pPr>
      <w:hyperlink r:id="rId146" w:history="1">
        <w:r w:rsidR="003E124C" w:rsidRPr="002D45AE">
          <w:rPr>
            <w:rStyle w:val="Hyperlink"/>
            <w:rFonts w:asciiTheme="majorHAnsi" w:hAnsiTheme="majorHAnsi" w:cstheme="majorHAnsi"/>
          </w:rPr>
          <w:t>https://docs.microsoft.com/en-us/azure/synapse-analytics/get-started-analyze-sql-on-demand</w:t>
        </w:r>
      </w:hyperlink>
    </w:p>
    <w:p w14:paraId="749E407B" w14:textId="4C076E35" w:rsidR="003E124C" w:rsidRDefault="003E124C" w:rsidP="003E124C">
      <w:pPr>
        <w:rPr>
          <w:rStyle w:val="Hyperlink"/>
          <w:rFonts w:asciiTheme="majorHAnsi" w:hAnsiTheme="majorHAnsi" w:cstheme="majorHAnsi"/>
        </w:rPr>
      </w:pPr>
      <w:r w:rsidRPr="002D45AE">
        <w:rPr>
          <w:rFonts w:asciiTheme="majorHAnsi" w:hAnsiTheme="majorHAnsi" w:cstheme="majorHAnsi"/>
        </w:rPr>
        <w:t>Best Practices</w:t>
      </w:r>
      <w:r w:rsidRPr="002D45AE">
        <w:rPr>
          <w:rFonts w:asciiTheme="majorHAnsi" w:hAnsiTheme="majorHAnsi" w:cstheme="majorHAnsi"/>
        </w:rPr>
        <w:br/>
      </w:r>
      <w:hyperlink r:id="rId147" w:history="1">
        <w:r w:rsidRPr="002D45AE">
          <w:rPr>
            <w:rStyle w:val="Hyperlink"/>
            <w:rFonts w:asciiTheme="majorHAnsi" w:hAnsiTheme="majorHAnsi" w:cstheme="majorHAnsi"/>
          </w:rPr>
          <w:t>https://docs.microsoft.com/en-us/azure/synapse-analytics/sql/best-practices-serverless-sql-pool</w:t>
        </w:r>
      </w:hyperlink>
    </w:p>
    <w:p w14:paraId="541BCCA2" w14:textId="0474D826" w:rsidR="00AA774B" w:rsidRPr="002D45AE" w:rsidRDefault="00AA774B" w:rsidP="003E124C">
      <w:pPr>
        <w:rPr>
          <w:rFonts w:asciiTheme="majorHAnsi" w:hAnsiTheme="majorHAnsi" w:cstheme="majorHAnsi"/>
        </w:rPr>
      </w:pPr>
      <w:r w:rsidRPr="00AA774B">
        <w:t>Self Help</w:t>
      </w:r>
      <w:r>
        <w:rPr>
          <w:rStyle w:val="Hyperlink"/>
          <w:rFonts w:asciiTheme="majorHAnsi" w:hAnsiTheme="majorHAnsi" w:cstheme="majorHAnsi"/>
        </w:rPr>
        <w:br/>
      </w:r>
      <w:hyperlink r:id="rId148" w:history="1">
        <w:r>
          <w:rPr>
            <w:rStyle w:val="Hyperlink"/>
          </w:rPr>
          <w:t>Serverless SQL pool self-help - Azure Synapse Analytics | Microsoft Docs</w:t>
        </w:r>
      </w:hyperlink>
    </w:p>
    <w:p w14:paraId="13F05705" w14:textId="77777777" w:rsidR="002E3BAF" w:rsidRDefault="003E124C" w:rsidP="003E124C">
      <w:pPr>
        <w:rPr>
          <w:rStyle w:val="Hyperlink"/>
          <w:rFonts w:asciiTheme="majorHAnsi" w:hAnsiTheme="majorHAnsi" w:cstheme="majorHAnsi"/>
        </w:rPr>
      </w:pPr>
      <w:r w:rsidRPr="002D45AE">
        <w:rPr>
          <w:rFonts w:asciiTheme="majorHAnsi" w:hAnsiTheme="majorHAnsi" w:cstheme="majorHAnsi"/>
        </w:rPr>
        <w:t>Querying</w:t>
      </w:r>
      <w:r w:rsidRPr="002D45AE">
        <w:rPr>
          <w:rFonts w:asciiTheme="majorHAnsi" w:hAnsiTheme="majorHAnsi" w:cstheme="majorHAnsi"/>
        </w:rPr>
        <w:br/>
      </w:r>
      <w:hyperlink r:id="rId149" w:anchor="query-multiple-files-or-folders" w:history="1">
        <w:r w:rsidRPr="002D45AE">
          <w:rPr>
            <w:rStyle w:val="Hyperlink"/>
            <w:rFonts w:asciiTheme="majorHAnsi" w:hAnsiTheme="majorHAnsi" w:cstheme="majorHAnsi"/>
          </w:rPr>
          <w:t>Query data storage with serverless SQL pool - Azure Synapse Analytics | Microsoft Docs</w:t>
        </w:r>
      </w:hyperlink>
      <w:r w:rsidRPr="002D45AE">
        <w:rPr>
          <w:rFonts w:asciiTheme="majorHAnsi" w:hAnsiTheme="majorHAnsi" w:cstheme="majorHAnsi"/>
        </w:rPr>
        <w:br/>
      </w:r>
      <w:hyperlink r:id="rId150" w:history="1">
        <w:r w:rsidRPr="002D45AE">
          <w:rPr>
            <w:rStyle w:val="Hyperlink"/>
            <w:rFonts w:asciiTheme="majorHAnsi" w:hAnsiTheme="majorHAnsi" w:cstheme="majorHAnsi"/>
          </w:rPr>
          <w:t>Query Delta Lake format using serverless SQL pool (preview) - Azure Synapse Analytics | Microsoft Docs</w:t>
        </w:r>
      </w:hyperlink>
    </w:p>
    <w:p w14:paraId="761C9D20" w14:textId="3CDBD1A6" w:rsidR="003E124C" w:rsidRPr="002D45AE" w:rsidRDefault="002E3BAF" w:rsidP="003E124C">
      <w:pPr>
        <w:rPr>
          <w:rFonts w:asciiTheme="majorHAnsi" w:hAnsiTheme="majorHAnsi" w:cstheme="majorHAnsi"/>
        </w:rPr>
      </w:pPr>
      <w:r w:rsidRPr="002E3BAF">
        <w:t>Saving Results</w:t>
      </w:r>
      <w:r>
        <w:rPr>
          <w:rStyle w:val="Hyperlink"/>
          <w:rFonts w:asciiTheme="majorHAnsi" w:hAnsiTheme="majorHAnsi" w:cstheme="majorHAnsi"/>
        </w:rPr>
        <w:br/>
      </w:r>
      <w:hyperlink r:id="rId151" w:history="1">
        <w:r>
          <w:rPr>
            <w:rStyle w:val="Hyperlink"/>
          </w:rPr>
          <w:t>Store query results from serverless SQL pool - Azure Synapse Analytics | Microsoft Docs</w:t>
        </w:r>
      </w:hyperlink>
    </w:p>
    <w:p w14:paraId="42C4CAF0"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Troubleshooting common problems</w:t>
      </w:r>
    </w:p>
    <w:p w14:paraId="12AA2BD6" w14:textId="77777777" w:rsidR="003E124C" w:rsidRPr="002D45AE" w:rsidRDefault="00786634" w:rsidP="003E124C">
      <w:pPr>
        <w:rPr>
          <w:rStyle w:val="Hyperlink"/>
          <w:rFonts w:asciiTheme="majorHAnsi" w:hAnsiTheme="majorHAnsi" w:cstheme="majorHAnsi"/>
        </w:rPr>
      </w:pPr>
      <w:hyperlink r:id="rId152" w:anchor="delta-lake" w:history="1">
        <w:r w:rsidR="003E124C" w:rsidRPr="002D45AE">
          <w:rPr>
            <w:rStyle w:val="Hyperlink"/>
            <w:rFonts w:asciiTheme="majorHAnsi" w:hAnsiTheme="majorHAnsi" w:cstheme="majorHAnsi"/>
          </w:rPr>
          <w:t>Serverless SQL pool self-help - Azure Synapse Analytics | Microsoft Docs</w:t>
        </w:r>
      </w:hyperlink>
    </w:p>
    <w:p w14:paraId="51849F45" w14:textId="54918D90" w:rsidR="003E124C" w:rsidRDefault="003E124C" w:rsidP="003E124C">
      <w:pPr>
        <w:rPr>
          <w:rFonts w:asciiTheme="majorHAnsi" w:hAnsiTheme="majorHAnsi" w:cstheme="majorHAnsi"/>
        </w:rPr>
      </w:pPr>
      <w:r w:rsidRPr="002D45AE">
        <w:rPr>
          <w:rFonts w:asciiTheme="majorHAnsi" w:hAnsiTheme="majorHAnsi" w:cstheme="majorHAnsi"/>
        </w:rPr>
        <w:t>Cost Management</w:t>
      </w:r>
      <w:r w:rsidRPr="002D45AE">
        <w:rPr>
          <w:rStyle w:val="Hyperlink"/>
          <w:rFonts w:asciiTheme="majorHAnsi" w:hAnsiTheme="majorHAnsi" w:cstheme="majorHAnsi"/>
        </w:rPr>
        <w:br/>
      </w:r>
      <w:hyperlink r:id="rId153" w:history="1">
        <w:r w:rsidRPr="002D45AE">
          <w:rPr>
            <w:rStyle w:val="Hyperlink"/>
            <w:rFonts w:asciiTheme="majorHAnsi" w:hAnsiTheme="majorHAnsi" w:cstheme="majorHAnsi"/>
          </w:rPr>
          <w:t>https://docs.microsoft.com/en-us/azure/synapse-analytics/sql/data-processed</w:t>
        </w:r>
      </w:hyperlink>
    </w:p>
    <w:p w14:paraId="23D5D77C" w14:textId="77777777" w:rsidR="00FE3B14" w:rsidRPr="00FE3B14" w:rsidRDefault="00FE3B14" w:rsidP="003E124C">
      <w:pPr>
        <w:rPr>
          <w:rFonts w:asciiTheme="majorHAnsi" w:hAnsiTheme="majorHAnsi" w:cstheme="majorHAnsi"/>
        </w:rPr>
      </w:pPr>
    </w:p>
    <w:p w14:paraId="1C618F96" w14:textId="77777777" w:rsidR="000215CD" w:rsidRDefault="000215CD">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7DF04FD" w14:textId="04752037" w:rsidR="003E124C" w:rsidRPr="002D45AE" w:rsidRDefault="003E124C" w:rsidP="003E124C">
      <w:pPr>
        <w:pStyle w:val="Heading2"/>
        <w:rPr>
          <w:rFonts w:asciiTheme="majorHAnsi" w:hAnsiTheme="majorHAnsi" w:cstheme="majorHAnsi"/>
        </w:rPr>
      </w:pPr>
      <w:bookmarkStart w:id="68" w:name="_Toc107384268"/>
      <w:r w:rsidRPr="002D45AE">
        <w:rPr>
          <w:rFonts w:asciiTheme="majorHAnsi" w:hAnsiTheme="majorHAnsi" w:cstheme="majorHAnsi"/>
        </w:rPr>
        <w:lastRenderedPageBreak/>
        <w:t>Apache Spark Pools</w:t>
      </w:r>
      <w:bookmarkEnd w:id="68"/>
    </w:p>
    <w:p w14:paraId="71CF3F7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Spark is an optional analytics engine that can provide additional functionality to your Synapse workspace. Spark offers serval rich libraries: Spark SQL, Spark Streaming, MLlib and GraphX</w:t>
      </w:r>
    </w:p>
    <w:p w14:paraId="36C2A51A"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You can also develop solutions in Scala, Python, Spark SQL, .NET or R using language bindings. Spark pools are a provisioned service, charged by the minute basis, and can be automatically started up and paused when the pool is inactive. </w:t>
      </w:r>
    </w:p>
    <w:p w14:paraId="6444AD6F" w14:textId="77777777" w:rsidR="003E124C" w:rsidRPr="002D45AE" w:rsidRDefault="003E124C" w:rsidP="003E124C">
      <w:pPr>
        <w:pStyle w:val="NoSpacing"/>
        <w:rPr>
          <w:rFonts w:asciiTheme="majorHAnsi" w:hAnsiTheme="majorHAnsi" w:cstheme="majorHAnsi"/>
        </w:rPr>
      </w:pPr>
    </w:p>
    <w:p w14:paraId="39BE771B"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Before creating a spark cluster, we need to make sure it has access to the storage account. </w:t>
      </w:r>
    </w:p>
    <w:p w14:paraId="5AEC235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If the storage account was created by the workspace, then permissions should already have been set. Otherwise, we need to grant with these steps: </w:t>
      </w:r>
    </w:p>
    <w:p w14:paraId="3014CD52"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 xml:space="preserve">Go to the storage account, click on Access Control, then View access to this resource. </w:t>
      </w:r>
    </w:p>
    <w:p w14:paraId="2915A146"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Search by the workspace name and make sure it has role “Storage Blob Data Contributor”</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359C46F9" wp14:editId="475B8FE7">
            <wp:extent cx="4147457" cy="1859266"/>
            <wp:effectExtent l="0" t="0" r="5715" b="825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54"/>
                    <a:stretch>
                      <a:fillRect/>
                    </a:stretch>
                  </pic:blipFill>
                  <pic:spPr>
                    <a:xfrm>
                      <a:off x="0" y="0"/>
                      <a:ext cx="4154638" cy="1862485"/>
                    </a:xfrm>
                    <a:prstGeom prst="rect">
                      <a:avLst/>
                    </a:prstGeom>
                  </pic:spPr>
                </pic:pic>
              </a:graphicData>
            </a:graphic>
          </wp:inline>
        </w:drawing>
      </w:r>
    </w:p>
    <w:p w14:paraId="3DD8D624" w14:textId="77777777" w:rsidR="003E124C" w:rsidRPr="002D45AE" w:rsidRDefault="003E124C" w:rsidP="003E124C">
      <w:pPr>
        <w:pStyle w:val="NoSpacing"/>
        <w:numPr>
          <w:ilvl w:val="0"/>
          <w:numId w:val="18"/>
        </w:numPr>
        <w:rPr>
          <w:rFonts w:asciiTheme="majorHAnsi" w:hAnsiTheme="majorHAnsi" w:cstheme="majorHAnsi"/>
        </w:rPr>
      </w:pPr>
      <w:r w:rsidRPr="002D45AE">
        <w:rPr>
          <w:rFonts w:asciiTheme="majorHAnsi" w:hAnsiTheme="majorHAnsi" w:cstheme="majorHAnsi"/>
        </w:rPr>
        <w:t>In case it doesn’t then add permissions:</w:t>
      </w:r>
    </w:p>
    <w:p w14:paraId="429C0981"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1EAC7BC5" wp14:editId="5A14E8CA">
            <wp:extent cx="2264229" cy="1743915"/>
            <wp:effectExtent l="0" t="0" r="3175"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55"/>
                    <a:stretch>
                      <a:fillRect/>
                    </a:stretch>
                  </pic:blipFill>
                  <pic:spPr>
                    <a:xfrm>
                      <a:off x="0" y="0"/>
                      <a:ext cx="2272177" cy="1750036"/>
                    </a:xfrm>
                    <a:prstGeom prst="rect">
                      <a:avLst/>
                    </a:prstGeom>
                  </pic:spPr>
                </pic:pic>
              </a:graphicData>
            </a:graphic>
          </wp:inline>
        </w:drawing>
      </w:r>
      <w:r w:rsidRPr="002D45AE">
        <w:rPr>
          <w:rFonts w:asciiTheme="majorHAnsi" w:hAnsiTheme="majorHAnsi" w:cstheme="majorHAnsi"/>
        </w:rPr>
        <w:t xml:space="preser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F337E5F" wp14:editId="2583FF6B">
            <wp:extent cx="2552700" cy="1611553"/>
            <wp:effectExtent l="0" t="0" r="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6"/>
                    <a:stretch>
                      <a:fillRect/>
                    </a:stretch>
                  </pic:blipFill>
                  <pic:spPr>
                    <a:xfrm>
                      <a:off x="0" y="0"/>
                      <a:ext cx="2558306" cy="1615092"/>
                    </a:xfrm>
                    <a:prstGeom prst="rect">
                      <a:avLst/>
                    </a:prstGeom>
                  </pic:spPr>
                </pic:pic>
              </a:graphicData>
            </a:graphic>
          </wp:inline>
        </w:drawing>
      </w:r>
    </w:p>
    <w:p w14:paraId="77257F50"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you can go into Apache Spark pools and click “+ New”</w:t>
      </w:r>
    </w:p>
    <w:p w14:paraId="74921E04"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lastRenderedPageBreak/>
        <w:drawing>
          <wp:inline distT="0" distB="0" distL="0" distR="0" wp14:anchorId="53EA7DEB" wp14:editId="65ED763D">
            <wp:extent cx="1785257" cy="2115678"/>
            <wp:effectExtent l="0" t="0" r="5715"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57"/>
                    <a:stretch>
                      <a:fillRect/>
                    </a:stretch>
                  </pic:blipFill>
                  <pic:spPr>
                    <a:xfrm>
                      <a:off x="0" y="0"/>
                      <a:ext cx="1792618" cy="2124401"/>
                    </a:xfrm>
                    <a:prstGeom prst="rect">
                      <a:avLst/>
                    </a:prstGeom>
                  </pic:spPr>
                </pic:pic>
              </a:graphicData>
            </a:graphic>
          </wp:inline>
        </w:drawing>
      </w:r>
    </w:p>
    <w:p w14:paraId="24966655"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rPr>
        <w:t>Select a node size and max number of nodes:</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1DDE224" wp14:editId="18397312">
            <wp:extent cx="2650671" cy="1769380"/>
            <wp:effectExtent l="0" t="0" r="0" b="25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58"/>
                    <a:stretch>
                      <a:fillRect/>
                    </a:stretch>
                  </pic:blipFill>
                  <pic:spPr>
                    <a:xfrm>
                      <a:off x="0" y="0"/>
                      <a:ext cx="2660874" cy="1776191"/>
                    </a:xfrm>
                    <a:prstGeom prst="rect">
                      <a:avLst/>
                    </a:prstGeom>
                  </pic:spPr>
                </pic:pic>
              </a:graphicData>
            </a:graphic>
          </wp:inline>
        </w:drawing>
      </w:r>
    </w:p>
    <w:p w14:paraId="38E08D7E"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Next select the auto pausing interval and spark settings. Spark instances are charged per minute.</w:t>
      </w:r>
    </w:p>
    <w:p w14:paraId="19A0E09C" w14:textId="77777777" w:rsidR="003E124C" w:rsidRPr="002D45AE" w:rsidRDefault="003E124C" w:rsidP="003E124C">
      <w:pPr>
        <w:pStyle w:val="NoSpacing"/>
        <w:ind w:left="720"/>
        <w:rPr>
          <w:rFonts w:asciiTheme="majorHAnsi" w:hAnsiTheme="majorHAnsi" w:cstheme="majorHAnsi"/>
        </w:rPr>
      </w:pPr>
      <w:r w:rsidRPr="002D45AE">
        <w:rPr>
          <w:rFonts w:asciiTheme="majorHAnsi" w:hAnsiTheme="majorHAnsi" w:cstheme="majorHAnsi"/>
          <w:noProof/>
        </w:rPr>
        <w:drawing>
          <wp:inline distT="0" distB="0" distL="0" distR="0" wp14:anchorId="6F0033E8" wp14:editId="75D43839">
            <wp:extent cx="2634343" cy="2492493"/>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59"/>
                    <a:stretch>
                      <a:fillRect/>
                    </a:stretch>
                  </pic:blipFill>
                  <pic:spPr>
                    <a:xfrm>
                      <a:off x="0" y="0"/>
                      <a:ext cx="2640098" cy="2497938"/>
                    </a:xfrm>
                    <a:prstGeom prst="rect">
                      <a:avLst/>
                    </a:prstGeom>
                  </pic:spPr>
                </pic:pic>
              </a:graphicData>
            </a:graphic>
          </wp:inline>
        </w:drawing>
      </w:r>
    </w:p>
    <w:p w14:paraId="4BD57F3D" w14:textId="77777777" w:rsidR="003E124C" w:rsidRPr="002D45AE" w:rsidRDefault="003E124C" w:rsidP="003E124C">
      <w:pPr>
        <w:pStyle w:val="NoSpacing"/>
        <w:ind w:left="360"/>
        <w:rPr>
          <w:rFonts w:asciiTheme="majorHAnsi" w:hAnsiTheme="majorHAnsi" w:cstheme="majorHAnsi"/>
        </w:rPr>
      </w:pPr>
      <w:r w:rsidRPr="002D45AE">
        <w:rPr>
          <w:rFonts w:asciiTheme="majorHAnsi" w:hAnsiTheme="majorHAnsi" w:cstheme="majorHAnsi"/>
        </w:rPr>
        <w:t>Add tags then click Create.</w:t>
      </w:r>
    </w:p>
    <w:p w14:paraId="4637126A" w14:textId="77777777" w:rsidR="003E124C" w:rsidRPr="002D45AE" w:rsidRDefault="003E124C" w:rsidP="003E124C">
      <w:pPr>
        <w:pStyle w:val="NoSpacing"/>
        <w:rPr>
          <w:rFonts w:asciiTheme="majorHAnsi" w:hAnsiTheme="majorHAnsi" w:cstheme="majorHAnsi"/>
        </w:rPr>
      </w:pPr>
    </w:p>
    <w:p w14:paraId="49CA36B0" w14:textId="65CE2A68" w:rsidR="000215CD" w:rsidRDefault="000215CD">
      <w:pPr>
        <w:spacing w:line="259" w:lineRule="auto"/>
        <w:rPr>
          <w:rFonts w:asciiTheme="majorHAnsi" w:eastAsiaTheme="minorEastAsia" w:hAnsiTheme="majorHAnsi" w:cstheme="majorHAnsi"/>
        </w:rPr>
      </w:pPr>
      <w:r>
        <w:rPr>
          <w:rFonts w:asciiTheme="majorHAnsi" w:hAnsiTheme="majorHAnsi" w:cstheme="majorHAnsi"/>
        </w:rPr>
        <w:br w:type="page"/>
      </w:r>
    </w:p>
    <w:p w14:paraId="313DCB79" w14:textId="77777777" w:rsidR="003E124C" w:rsidRPr="002D45AE" w:rsidRDefault="003E124C" w:rsidP="003E124C">
      <w:pPr>
        <w:pStyle w:val="NoSpacing"/>
        <w:rPr>
          <w:rFonts w:asciiTheme="majorHAnsi" w:hAnsiTheme="majorHAnsi" w:cstheme="majorHAnsi"/>
        </w:rPr>
      </w:pPr>
    </w:p>
    <w:p w14:paraId="6DA0D10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Overview</w:t>
      </w:r>
      <w:r w:rsidRPr="002D45AE">
        <w:rPr>
          <w:rFonts w:asciiTheme="majorHAnsi" w:hAnsiTheme="majorHAnsi" w:cstheme="majorHAnsi"/>
        </w:rPr>
        <w:br/>
      </w:r>
      <w:hyperlink r:id="rId160" w:history="1">
        <w:r w:rsidRPr="002D45AE">
          <w:rPr>
            <w:rStyle w:val="Hyperlink"/>
            <w:rFonts w:asciiTheme="majorHAnsi" w:hAnsiTheme="majorHAnsi" w:cstheme="majorHAnsi"/>
          </w:rPr>
          <w:t>Apache Spark pool concepts - Azure Synapse Analytics | Microsoft Docs</w:t>
        </w:r>
      </w:hyperlink>
      <w:r w:rsidRPr="002D45AE">
        <w:rPr>
          <w:rFonts w:asciiTheme="majorHAnsi" w:hAnsiTheme="majorHAnsi" w:cstheme="majorHAnsi"/>
        </w:rPr>
        <w:br/>
      </w:r>
    </w:p>
    <w:p w14:paraId="4D800A9B"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Getting Started</w:t>
      </w:r>
    </w:p>
    <w:p w14:paraId="4423A8F6" w14:textId="77777777" w:rsidR="003E124C" w:rsidRPr="002D45AE" w:rsidRDefault="00786634" w:rsidP="003E124C">
      <w:pPr>
        <w:rPr>
          <w:rFonts w:asciiTheme="majorHAnsi" w:hAnsiTheme="majorHAnsi" w:cstheme="majorHAnsi"/>
        </w:rPr>
      </w:pPr>
      <w:hyperlink r:id="rId161" w:history="1">
        <w:r w:rsidR="003E124C" w:rsidRPr="002D45AE">
          <w:rPr>
            <w:rStyle w:val="Hyperlink"/>
            <w:rFonts w:asciiTheme="majorHAnsi" w:hAnsiTheme="majorHAnsi" w:cstheme="majorHAnsi"/>
          </w:rPr>
          <w:t>Quickstart: Create a serverless Apache Spark pool using the Azure portal - Azure Synapse Analytics | Microsoft Docs</w:t>
        </w:r>
      </w:hyperlink>
      <w:r w:rsidR="003E124C" w:rsidRPr="002D45AE">
        <w:rPr>
          <w:rFonts w:asciiTheme="majorHAnsi" w:hAnsiTheme="majorHAnsi" w:cstheme="majorHAnsi"/>
        </w:rPr>
        <w:t xml:space="preserve"> </w:t>
      </w:r>
    </w:p>
    <w:p w14:paraId="2715B83D"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Spark Jobs  </w:t>
      </w:r>
      <w:r w:rsidRPr="002D45AE">
        <w:rPr>
          <w:rFonts w:asciiTheme="majorHAnsi" w:hAnsiTheme="majorHAnsi" w:cstheme="majorHAnsi"/>
        </w:rPr>
        <w:br/>
      </w:r>
      <w:hyperlink r:id="rId162" w:history="1">
        <w:r w:rsidRPr="002D45AE">
          <w:rPr>
            <w:rStyle w:val="Hyperlink"/>
            <w:rFonts w:asciiTheme="majorHAnsi" w:hAnsiTheme="majorHAnsi" w:cstheme="majorHAnsi"/>
          </w:rPr>
          <w:t>Tutorial: Create Apache Spark job definition in Synapse Studio - Azure Synapse Analytics | Microsoft Docs</w:t>
        </w:r>
      </w:hyperlink>
    </w:p>
    <w:p w14:paraId="0749D1F5"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Additional libraries</w:t>
      </w:r>
      <w:r w:rsidRPr="002D45AE">
        <w:rPr>
          <w:rFonts w:asciiTheme="majorHAnsi" w:hAnsiTheme="majorHAnsi" w:cstheme="majorHAnsi"/>
        </w:rPr>
        <w:br/>
      </w:r>
      <w:hyperlink r:id="rId163" w:history="1">
        <w:r w:rsidRPr="002D45AE">
          <w:rPr>
            <w:rStyle w:val="Hyperlink"/>
            <w:rFonts w:asciiTheme="majorHAnsi" w:hAnsiTheme="majorHAnsi" w:cstheme="majorHAnsi"/>
          </w:rPr>
          <w:t>Manage Python libraries for Apache Spark - Azure Synapse Analytics | Microsoft Docs</w:t>
        </w:r>
      </w:hyperlink>
    </w:p>
    <w:p w14:paraId="360856A8"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Monitor using Spark UI and Livy </w:t>
      </w:r>
      <w:r w:rsidRPr="002D45AE">
        <w:rPr>
          <w:rFonts w:asciiTheme="majorHAnsi" w:hAnsiTheme="majorHAnsi" w:cstheme="majorHAnsi"/>
        </w:rPr>
        <w:br/>
      </w:r>
      <w:hyperlink r:id="rId164" w:history="1">
        <w:r w:rsidRPr="002D45AE">
          <w:rPr>
            <w:rStyle w:val="Hyperlink"/>
            <w:rFonts w:asciiTheme="majorHAnsi" w:hAnsiTheme="majorHAnsi" w:cstheme="majorHAnsi"/>
          </w:rPr>
          <w:t>Monitor Apache Spark applications using Synapse Studio - Azure Synapse Analytics | Microsoft Docs</w:t>
        </w:r>
      </w:hyperlink>
    </w:p>
    <w:p w14:paraId="78F13CC6" w14:textId="77777777"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Improving performance with indexing </w:t>
      </w:r>
      <w:r w:rsidRPr="002D45AE">
        <w:rPr>
          <w:rFonts w:asciiTheme="majorHAnsi" w:hAnsiTheme="majorHAnsi" w:cstheme="majorHAnsi"/>
        </w:rPr>
        <w:br/>
      </w:r>
      <w:hyperlink r:id="rId165" w:history="1">
        <w:r w:rsidRPr="002D45AE">
          <w:rPr>
            <w:rStyle w:val="Hyperlink"/>
            <w:rFonts w:asciiTheme="majorHAnsi" w:hAnsiTheme="majorHAnsi" w:cstheme="majorHAnsi"/>
          </w:rPr>
          <w:t>Hyperspace indexes for Apache Spark - Azure Synapse Analytics | Microsoft Docs</w:t>
        </w:r>
      </w:hyperlink>
    </w:p>
    <w:p w14:paraId="0452B5CD" w14:textId="585E4330" w:rsidR="003E124C" w:rsidRPr="002D45AE" w:rsidRDefault="003E124C" w:rsidP="003E124C">
      <w:pPr>
        <w:rPr>
          <w:rFonts w:asciiTheme="majorHAnsi" w:hAnsiTheme="majorHAnsi" w:cstheme="majorHAnsi"/>
        </w:rPr>
      </w:pPr>
      <w:r w:rsidRPr="002D45AE">
        <w:rPr>
          <w:rFonts w:asciiTheme="majorHAnsi" w:hAnsiTheme="majorHAnsi" w:cstheme="majorHAnsi"/>
        </w:rPr>
        <w:t xml:space="preserve">Delta Lake </w:t>
      </w:r>
      <w:r w:rsidRPr="002D45AE">
        <w:rPr>
          <w:rFonts w:asciiTheme="majorHAnsi" w:hAnsiTheme="majorHAnsi" w:cstheme="majorHAnsi"/>
        </w:rPr>
        <w:br/>
      </w:r>
      <w:hyperlink r:id="rId166" w:history="1">
        <w:r w:rsidRPr="002D45AE">
          <w:rPr>
            <w:rStyle w:val="Hyperlink"/>
            <w:rFonts w:asciiTheme="majorHAnsi" w:hAnsiTheme="majorHAnsi" w:cstheme="majorHAnsi"/>
          </w:rPr>
          <w:t xml:space="preserve">Overview of how to use Linux Foundation Delta Lake in Apache Spark for Azure Synapse Analytics - </w:t>
        </w:r>
      </w:hyperlink>
    </w:p>
    <w:p w14:paraId="52DB185B"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741539AF" w14:textId="77777777" w:rsidR="003E124C" w:rsidRPr="002D45AE" w:rsidRDefault="003E124C" w:rsidP="003E124C">
      <w:pPr>
        <w:pStyle w:val="Heading2"/>
        <w:rPr>
          <w:rFonts w:asciiTheme="majorHAnsi" w:hAnsiTheme="majorHAnsi" w:cstheme="majorHAnsi"/>
        </w:rPr>
      </w:pPr>
      <w:bookmarkStart w:id="69" w:name="_Toc107384269"/>
      <w:r w:rsidRPr="002D45AE">
        <w:rPr>
          <w:rFonts w:asciiTheme="majorHAnsi" w:hAnsiTheme="majorHAnsi" w:cstheme="majorHAnsi"/>
        </w:rPr>
        <w:lastRenderedPageBreak/>
        <w:t>Audit</w:t>
      </w:r>
      <w:bookmarkEnd w:id="69"/>
    </w:p>
    <w:p w14:paraId="6D52E1F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Auditing track database events and writes them to log. This can help understand activity and meet compliance standards.</w:t>
      </w:r>
    </w:p>
    <w:p w14:paraId="1FB39015"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Logs can be saved at:</w:t>
      </w:r>
    </w:p>
    <w:p w14:paraId="46AB36E4"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Storage – allows for long term storage.</w:t>
      </w:r>
    </w:p>
    <w:p w14:paraId="3165AAB0"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Log Analytics – allows for storage, ad hoc querying and has built in reports.</w:t>
      </w:r>
    </w:p>
    <w:p w14:paraId="2451DDF5" w14:textId="77777777" w:rsidR="003E124C" w:rsidRPr="002D45AE" w:rsidRDefault="003E124C" w:rsidP="003E124C">
      <w:pPr>
        <w:pStyle w:val="NoSpacing"/>
        <w:numPr>
          <w:ilvl w:val="0"/>
          <w:numId w:val="20"/>
        </w:numPr>
        <w:rPr>
          <w:rFonts w:asciiTheme="majorHAnsi" w:hAnsiTheme="majorHAnsi" w:cstheme="majorHAnsi"/>
        </w:rPr>
      </w:pPr>
      <w:r w:rsidRPr="002D45AE">
        <w:rPr>
          <w:rFonts w:asciiTheme="majorHAnsi" w:hAnsiTheme="majorHAnsi" w:cstheme="majorHAnsi"/>
        </w:rPr>
        <w:t>Event hubs – allows consuming events into other platforms such as PowerBI, stream analytics and CosmosDB.</w:t>
      </w:r>
    </w:p>
    <w:p w14:paraId="73BCC66F"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Azure SQL Auditing, enable auditing. We recommend logging to both storage account and log analytics. Event hubs require more intricate implementation.</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697DE71A" wp14:editId="1E17CF27">
            <wp:extent cx="3456137" cy="3145971"/>
            <wp:effectExtent l="0" t="0" r="0" b="0"/>
            <wp:docPr id="36" name="Picture 3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email&#10;&#10;Description automatically generated"/>
                    <pic:cNvPicPr/>
                  </pic:nvPicPr>
                  <pic:blipFill>
                    <a:blip r:embed="rId167"/>
                    <a:stretch>
                      <a:fillRect/>
                    </a:stretch>
                  </pic:blipFill>
                  <pic:spPr>
                    <a:xfrm>
                      <a:off x="0" y="0"/>
                      <a:ext cx="3458446" cy="3148073"/>
                    </a:xfrm>
                    <a:prstGeom prst="rect">
                      <a:avLst/>
                    </a:prstGeom>
                  </pic:spPr>
                </pic:pic>
              </a:graphicData>
            </a:graphic>
          </wp:inline>
        </w:drawing>
      </w:r>
    </w:p>
    <w:p w14:paraId="2C1586A3" w14:textId="77777777" w:rsidR="003E124C" w:rsidRPr="002D45AE" w:rsidRDefault="003E124C" w:rsidP="003E124C">
      <w:pPr>
        <w:pStyle w:val="NoSpacing"/>
        <w:rPr>
          <w:rFonts w:asciiTheme="majorHAnsi" w:hAnsiTheme="majorHAnsi" w:cstheme="majorHAnsi"/>
        </w:rPr>
      </w:pPr>
    </w:p>
    <w:p w14:paraId="5FD2E17B" w14:textId="5AE5D4D6" w:rsidR="003E124C" w:rsidRPr="00FE3B14" w:rsidRDefault="00786634" w:rsidP="00FE3B14">
      <w:pPr>
        <w:pStyle w:val="NoSpacing"/>
        <w:rPr>
          <w:rFonts w:asciiTheme="majorHAnsi" w:hAnsiTheme="majorHAnsi" w:cstheme="majorHAnsi"/>
        </w:rPr>
      </w:pPr>
      <w:hyperlink r:id="rId168" w:history="1">
        <w:r w:rsidR="003E124C" w:rsidRPr="002D45AE">
          <w:rPr>
            <w:rStyle w:val="Hyperlink"/>
            <w:rFonts w:asciiTheme="majorHAnsi" w:hAnsiTheme="majorHAnsi" w:cstheme="majorHAnsi"/>
          </w:rPr>
          <w:t>Azure SQL Auditing for Azure SQL Database and Azure Synapse Analytics - Azure SQL Database | Microsoft Docs</w:t>
        </w:r>
      </w:hyperlink>
    </w:p>
    <w:p w14:paraId="186193D3"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38211D93" w14:textId="77777777" w:rsidR="003E124C" w:rsidRPr="002D45AE" w:rsidRDefault="003E124C" w:rsidP="003E124C">
      <w:pPr>
        <w:pStyle w:val="Heading2"/>
        <w:rPr>
          <w:rFonts w:asciiTheme="majorHAnsi" w:hAnsiTheme="majorHAnsi" w:cstheme="majorHAnsi"/>
        </w:rPr>
      </w:pPr>
      <w:bookmarkStart w:id="70" w:name="_Toc107384270"/>
      <w:r w:rsidRPr="002D45AE">
        <w:rPr>
          <w:rFonts w:asciiTheme="majorHAnsi" w:hAnsiTheme="majorHAnsi" w:cstheme="majorHAnsi"/>
        </w:rPr>
        <w:lastRenderedPageBreak/>
        <w:t>Azure Defender</w:t>
      </w:r>
      <w:bookmarkEnd w:id="70"/>
    </w:p>
    <w:p w14:paraId="69786DD6"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Azure Defender provides:</w:t>
      </w:r>
    </w:p>
    <w:p w14:paraId="4C1A97FD"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SQL Vulnerability Assessment – a service to identify potential vulnerabilities.</w:t>
      </w:r>
    </w:p>
    <w:p w14:paraId="3345984E" w14:textId="77777777" w:rsidR="003E124C" w:rsidRPr="002D45AE" w:rsidRDefault="003E124C" w:rsidP="003E124C">
      <w:pPr>
        <w:pStyle w:val="NoSpacing"/>
        <w:numPr>
          <w:ilvl w:val="0"/>
          <w:numId w:val="21"/>
        </w:numPr>
        <w:rPr>
          <w:rFonts w:asciiTheme="majorHAnsi" w:hAnsiTheme="majorHAnsi" w:cstheme="majorHAnsi"/>
        </w:rPr>
      </w:pPr>
      <w:r w:rsidRPr="002D45AE">
        <w:rPr>
          <w:rFonts w:asciiTheme="majorHAnsi" w:hAnsiTheme="majorHAnsi" w:cstheme="majorHAnsi"/>
        </w:rPr>
        <w:t>Advanced Threat Protection – a service that detects anomalous activities such as SQL injection and password scan attempts.</w:t>
      </w:r>
    </w:p>
    <w:p w14:paraId="0FF0C88C"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We highly recommend enabling this on every environment which contain sensitive data. To do so</w:t>
      </w:r>
    </w:p>
    <w:p w14:paraId="234A5F07"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 xml:space="preserve">open your Synapse workspace, go on Azure Defender for SQL, enable the option, select a storage account for logs, enable periodic scans, enter the email account for notification and click save. </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1272C491" wp14:editId="57EBA765">
            <wp:extent cx="3940629" cy="3698550"/>
            <wp:effectExtent l="0" t="0" r="317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69"/>
                    <a:stretch>
                      <a:fillRect/>
                    </a:stretch>
                  </pic:blipFill>
                  <pic:spPr>
                    <a:xfrm>
                      <a:off x="0" y="0"/>
                      <a:ext cx="3944526" cy="3702208"/>
                    </a:xfrm>
                    <a:prstGeom prst="rect">
                      <a:avLst/>
                    </a:prstGeom>
                  </pic:spPr>
                </pic:pic>
              </a:graphicData>
            </a:graphic>
          </wp:inline>
        </w:drawing>
      </w:r>
    </w:p>
    <w:p w14:paraId="772C63E9" w14:textId="77777777" w:rsidR="003E124C" w:rsidRPr="002D45AE" w:rsidRDefault="003E124C" w:rsidP="003E124C">
      <w:pPr>
        <w:pStyle w:val="NoSpacing"/>
        <w:rPr>
          <w:rFonts w:asciiTheme="majorHAnsi" w:hAnsiTheme="majorHAnsi" w:cstheme="majorHAnsi"/>
        </w:rPr>
      </w:pPr>
    </w:p>
    <w:p w14:paraId="5F65DBA8" w14:textId="5155914E" w:rsidR="003E124C" w:rsidRPr="00FE3B14" w:rsidRDefault="00786634" w:rsidP="00FE3B14">
      <w:pPr>
        <w:pStyle w:val="NoSpacing"/>
        <w:rPr>
          <w:rFonts w:asciiTheme="majorHAnsi" w:hAnsiTheme="majorHAnsi" w:cstheme="majorHAnsi"/>
        </w:rPr>
      </w:pPr>
      <w:hyperlink r:id="rId170" w:anchor=":~:text=Azure%20Defender%20is%20available%20for%20Azure%20SQL%20Database%2C,that%20could%20indicate%20a%20threat%20to%20your%20database." w:history="1">
        <w:r w:rsidR="003E124C" w:rsidRPr="002D45AE">
          <w:rPr>
            <w:rStyle w:val="Hyperlink"/>
            <w:rFonts w:asciiTheme="majorHAnsi" w:hAnsiTheme="majorHAnsi" w:cstheme="majorHAnsi"/>
          </w:rPr>
          <w:t>Azure Defender for SQL - Azure SQL Database | Microsoft Docs</w:t>
        </w:r>
      </w:hyperlink>
    </w:p>
    <w:p w14:paraId="6C29F9C0" w14:textId="77777777" w:rsidR="00192FE1" w:rsidRDefault="00192FE1">
      <w:pPr>
        <w:spacing w:line="259" w:lineRule="auto"/>
        <w:rPr>
          <w:rFonts w:asciiTheme="majorHAnsi" w:eastAsia="Times New Roman" w:hAnsiTheme="majorHAnsi" w:cstheme="majorHAnsi"/>
          <w:b/>
          <w:bCs/>
          <w:sz w:val="36"/>
          <w:szCs w:val="36"/>
        </w:rPr>
      </w:pPr>
      <w:r>
        <w:rPr>
          <w:rFonts w:asciiTheme="majorHAnsi" w:hAnsiTheme="majorHAnsi" w:cstheme="majorHAnsi"/>
        </w:rPr>
        <w:br w:type="page"/>
      </w:r>
    </w:p>
    <w:p w14:paraId="61A8A587" w14:textId="77777777" w:rsidR="003E124C" w:rsidRPr="002D45AE" w:rsidRDefault="003E124C" w:rsidP="003E124C">
      <w:pPr>
        <w:pStyle w:val="Heading2"/>
        <w:rPr>
          <w:rFonts w:asciiTheme="majorHAnsi" w:hAnsiTheme="majorHAnsi" w:cstheme="majorHAnsi"/>
        </w:rPr>
      </w:pPr>
      <w:bookmarkStart w:id="71" w:name="_Toc107384271"/>
      <w:r w:rsidRPr="002D45AE">
        <w:rPr>
          <w:rFonts w:asciiTheme="majorHAnsi" w:hAnsiTheme="majorHAnsi" w:cstheme="majorHAnsi"/>
        </w:rPr>
        <w:lastRenderedPageBreak/>
        <w:t>Diagnostics</w:t>
      </w:r>
      <w:bookmarkEnd w:id="71"/>
    </w:p>
    <w:p w14:paraId="1DE322A8"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Diagnostic settings are used to export logs and metrics to the destination of your choice. These diagnostics can be highly useful to understand utilization patterns and troubleshoot issues. We recommend you enable all Diagnostics and send them to both storage account and log analytics.</w:t>
      </w:r>
    </w:p>
    <w:p w14:paraId="2DB54F1D" w14:textId="77777777" w:rsidR="003E124C" w:rsidRPr="002D45AE" w:rsidRDefault="003E124C" w:rsidP="003E124C">
      <w:pPr>
        <w:pStyle w:val="NoSpacing"/>
        <w:rPr>
          <w:rFonts w:asciiTheme="majorHAnsi" w:hAnsiTheme="majorHAnsi" w:cstheme="majorHAnsi"/>
        </w:rPr>
      </w:pPr>
      <w:r w:rsidRPr="002D45AE">
        <w:rPr>
          <w:rFonts w:asciiTheme="majorHAnsi" w:hAnsiTheme="majorHAnsi" w:cstheme="majorHAnsi"/>
        </w:rPr>
        <w:t>Open your Synapse workspace, go on Diagnostic settings and click “+ Add diagnostic setting”</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681BACA" wp14:editId="74B22FF6">
            <wp:extent cx="2558955" cy="306969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71"/>
                    <a:stretch>
                      <a:fillRect/>
                    </a:stretch>
                  </pic:blipFill>
                  <pic:spPr>
                    <a:xfrm>
                      <a:off x="0" y="0"/>
                      <a:ext cx="2567333" cy="3079743"/>
                    </a:xfrm>
                    <a:prstGeom prst="rect">
                      <a:avLst/>
                    </a:prstGeom>
                  </pic:spPr>
                </pic:pic>
              </a:graphicData>
            </a:graphic>
          </wp:inline>
        </w:drawing>
      </w:r>
      <w:r w:rsidRPr="002D45AE">
        <w:rPr>
          <w:rFonts w:asciiTheme="majorHAnsi" w:hAnsiTheme="majorHAnsi" w:cstheme="majorHAnsi"/>
        </w:rPr>
        <w:br/>
        <w:t>Enable all events, set the retention period, select the log analytics workspace and storage account for long term storage.</w:t>
      </w:r>
      <w:r w:rsidRPr="002D45AE">
        <w:rPr>
          <w:rFonts w:asciiTheme="majorHAnsi" w:hAnsiTheme="majorHAnsi" w:cstheme="majorHAnsi"/>
        </w:rPr>
        <w:br/>
      </w:r>
      <w:r w:rsidRPr="002D45AE">
        <w:rPr>
          <w:rFonts w:asciiTheme="majorHAnsi" w:hAnsiTheme="majorHAnsi" w:cstheme="majorHAnsi"/>
          <w:noProof/>
        </w:rPr>
        <w:drawing>
          <wp:inline distT="0" distB="0" distL="0" distR="0" wp14:anchorId="0578CC8F" wp14:editId="23AE0335">
            <wp:extent cx="3766782" cy="2822269"/>
            <wp:effectExtent l="0" t="0" r="5715"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72"/>
                    <a:stretch>
                      <a:fillRect/>
                    </a:stretch>
                  </pic:blipFill>
                  <pic:spPr>
                    <a:xfrm>
                      <a:off x="0" y="0"/>
                      <a:ext cx="3788771" cy="2838745"/>
                    </a:xfrm>
                    <a:prstGeom prst="rect">
                      <a:avLst/>
                    </a:prstGeom>
                  </pic:spPr>
                </pic:pic>
              </a:graphicData>
            </a:graphic>
          </wp:inline>
        </w:drawing>
      </w:r>
    </w:p>
    <w:p w14:paraId="1FA8DB56" w14:textId="77777777" w:rsidR="003E124C" w:rsidRPr="002D45AE" w:rsidRDefault="003E124C" w:rsidP="003E124C">
      <w:pPr>
        <w:pStyle w:val="NoSpacing"/>
        <w:rPr>
          <w:rFonts w:asciiTheme="majorHAnsi" w:hAnsiTheme="majorHAnsi" w:cstheme="majorHAnsi"/>
        </w:rPr>
      </w:pPr>
    </w:p>
    <w:p w14:paraId="537E7BA8" w14:textId="371DDA8F" w:rsidR="000B71B2" w:rsidRPr="002D45AE" w:rsidRDefault="00786634" w:rsidP="003E124C">
      <w:pPr>
        <w:pStyle w:val="NoSpacing"/>
        <w:rPr>
          <w:rStyle w:val="Hyperlink"/>
          <w:rFonts w:asciiTheme="majorHAnsi" w:hAnsiTheme="majorHAnsi" w:cstheme="majorHAnsi"/>
        </w:rPr>
      </w:pPr>
      <w:hyperlink r:id="rId173" w:history="1">
        <w:r w:rsidR="003E124C" w:rsidRPr="002D45AE">
          <w:rPr>
            <w:rStyle w:val="Hyperlink"/>
            <w:rFonts w:asciiTheme="majorHAnsi" w:hAnsiTheme="majorHAnsi" w:cstheme="majorHAnsi"/>
          </w:rPr>
          <w:t>Create diagnostic settings to send platform logs and metrics to different destinations - Azure Monitor | Microsoft Docs</w:t>
        </w:r>
      </w:hyperlink>
    </w:p>
    <w:sectPr w:rsidR="000B71B2" w:rsidRPr="002D45AE" w:rsidSect="00FA3116">
      <w:footerReference w:type="default" r:id="rId17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23273" w14:textId="77777777" w:rsidR="0004773B" w:rsidRDefault="0004773B" w:rsidP="001322EB">
      <w:pPr>
        <w:spacing w:after="0" w:line="240" w:lineRule="auto"/>
      </w:pPr>
      <w:r>
        <w:separator/>
      </w:r>
    </w:p>
  </w:endnote>
  <w:endnote w:type="continuationSeparator" w:id="0">
    <w:p w14:paraId="245E4E79" w14:textId="77777777" w:rsidR="0004773B" w:rsidRDefault="0004773B" w:rsidP="001322EB">
      <w:pPr>
        <w:spacing w:after="0" w:line="240" w:lineRule="auto"/>
      </w:pPr>
      <w:r>
        <w:continuationSeparator/>
      </w:r>
    </w:p>
  </w:endnote>
  <w:endnote w:type="continuationNotice" w:id="1">
    <w:p w14:paraId="694AEA96" w14:textId="77777777" w:rsidR="0004773B" w:rsidRDefault="000477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1564650"/>
      <w:docPartObj>
        <w:docPartGallery w:val="Page Numbers (Bottom of Page)"/>
        <w:docPartUnique/>
      </w:docPartObj>
    </w:sdtPr>
    <w:sdtEndPr>
      <w:rPr>
        <w:noProof/>
      </w:rPr>
    </w:sdtEndPr>
    <w:sdtContent>
      <w:p w14:paraId="7DE3C92C" w14:textId="554D7D2E" w:rsidR="002B522F" w:rsidRDefault="002B522F">
        <w:pPr>
          <w:pStyle w:val="Footer"/>
        </w:pPr>
        <w:r>
          <w:fldChar w:fldCharType="begin"/>
        </w:r>
        <w:r>
          <w:instrText xml:space="preserve"> PAGE   \* MERGEFORMAT </w:instrText>
        </w:r>
        <w:r>
          <w:fldChar w:fldCharType="separate"/>
        </w:r>
        <w:r>
          <w:rPr>
            <w:noProof/>
          </w:rPr>
          <w:t>2</w:t>
        </w:r>
        <w:r>
          <w:rPr>
            <w:noProof/>
          </w:rPr>
          <w:fldChar w:fldCharType="end"/>
        </w:r>
      </w:p>
    </w:sdtContent>
  </w:sdt>
  <w:p w14:paraId="5A1CF1DB" w14:textId="77777777" w:rsidR="001322EB" w:rsidRDefault="001322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55E1B" w14:textId="77777777" w:rsidR="0004773B" w:rsidRDefault="0004773B" w:rsidP="001322EB">
      <w:pPr>
        <w:spacing w:after="0" w:line="240" w:lineRule="auto"/>
      </w:pPr>
      <w:r>
        <w:separator/>
      </w:r>
    </w:p>
  </w:footnote>
  <w:footnote w:type="continuationSeparator" w:id="0">
    <w:p w14:paraId="72262F6C" w14:textId="77777777" w:rsidR="0004773B" w:rsidRDefault="0004773B" w:rsidP="001322EB">
      <w:pPr>
        <w:spacing w:after="0" w:line="240" w:lineRule="auto"/>
      </w:pPr>
      <w:r>
        <w:continuationSeparator/>
      </w:r>
    </w:p>
  </w:footnote>
  <w:footnote w:type="continuationNotice" w:id="1">
    <w:p w14:paraId="29A4E85A" w14:textId="77777777" w:rsidR="0004773B" w:rsidRDefault="0004773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C82"/>
    <w:multiLevelType w:val="hybridMultilevel"/>
    <w:tmpl w:val="30FCAE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 w15:restartNumberingAfterBreak="0">
    <w:nsid w:val="00F84BE8"/>
    <w:multiLevelType w:val="hybridMultilevel"/>
    <w:tmpl w:val="73F85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D4EE9"/>
    <w:multiLevelType w:val="hybridMultilevel"/>
    <w:tmpl w:val="16DEA0A4"/>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65563"/>
    <w:multiLevelType w:val="hybridMultilevel"/>
    <w:tmpl w:val="15E4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A7A2F"/>
    <w:multiLevelType w:val="hybridMultilevel"/>
    <w:tmpl w:val="7B64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DE4E6C"/>
    <w:multiLevelType w:val="hybridMultilevel"/>
    <w:tmpl w:val="97646C20"/>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CD7841"/>
    <w:multiLevelType w:val="hybridMultilevel"/>
    <w:tmpl w:val="B5F28F82"/>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F3BC9"/>
    <w:multiLevelType w:val="hybridMultilevel"/>
    <w:tmpl w:val="8B769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240196"/>
    <w:multiLevelType w:val="hybridMultilevel"/>
    <w:tmpl w:val="F33CE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F5BDE"/>
    <w:multiLevelType w:val="hybridMultilevel"/>
    <w:tmpl w:val="1E726C3C"/>
    <w:lvl w:ilvl="0" w:tplc="0CD6D88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20726D"/>
    <w:multiLevelType w:val="hybridMultilevel"/>
    <w:tmpl w:val="2C46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25282"/>
    <w:multiLevelType w:val="hybridMultilevel"/>
    <w:tmpl w:val="F572D050"/>
    <w:lvl w:ilvl="0" w:tplc="2626031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17CCB"/>
    <w:multiLevelType w:val="multilevel"/>
    <w:tmpl w:val="B578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8671B2"/>
    <w:multiLevelType w:val="hybridMultilevel"/>
    <w:tmpl w:val="0F86C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D87E5C"/>
    <w:multiLevelType w:val="multilevel"/>
    <w:tmpl w:val="C4B4E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504881"/>
    <w:multiLevelType w:val="hybridMultilevel"/>
    <w:tmpl w:val="8BF841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A64D98"/>
    <w:multiLevelType w:val="hybridMultilevel"/>
    <w:tmpl w:val="861C41EE"/>
    <w:lvl w:ilvl="0" w:tplc="ACDAA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3B61E3"/>
    <w:multiLevelType w:val="hybridMultilevel"/>
    <w:tmpl w:val="B246C7DA"/>
    <w:lvl w:ilvl="0" w:tplc="CF48B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7950A2"/>
    <w:multiLevelType w:val="hybridMultilevel"/>
    <w:tmpl w:val="4964CFDC"/>
    <w:lvl w:ilvl="0" w:tplc="0409001B">
      <w:start w:val="1"/>
      <w:numFmt w:val="lowerRoman"/>
      <w:lvlText w:val="%1."/>
      <w:lvlJc w:val="right"/>
      <w:pPr>
        <w:ind w:left="2160" w:hanging="360"/>
      </w:pPr>
    </w:lvl>
    <w:lvl w:ilvl="1" w:tplc="0409001B">
      <w:start w:val="1"/>
      <w:numFmt w:val="lowerRoman"/>
      <w:lvlText w:val="%2."/>
      <w:lvlJc w:val="righ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F7F7E44"/>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22CF4"/>
    <w:multiLevelType w:val="hybridMultilevel"/>
    <w:tmpl w:val="A4A26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4C8396C"/>
    <w:multiLevelType w:val="hybridMultilevel"/>
    <w:tmpl w:val="29F4E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750DA1"/>
    <w:multiLevelType w:val="hybridMultilevel"/>
    <w:tmpl w:val="FC3C5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D3619EB"/>
    <w:multiLevelType w:val="hybridMultilevel"/>
    <w:tmpl w:val="F2F43C30"/>
    <w:lvl w:ilvl="0" w:tplc="6630DAB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1841AF"/>
    <w:multiLevelType w:val="hybridMultilevel"/>
    <w:tmpl w:val="53E27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420BB0"/>
    <w:multiLevelType w:val="hybridMultilevel"/>
    <w:tmpl w:val="E8CECF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F968FB"/>
    <w:multiLevelType w:val="hybridMultilevel"/>
    <w:tmpl w:val="5A7806E0"/>
    <w:lvl w:ilvl="0" w:tplc="306E6A14">
      <w:start w:val="2"/>
      <w:numFmt w:val="lowerLetter"/>
      <w:lvlText w:val="%1."/>
      <w:lvlJc w:val="left"/>
      <w:pPr>
        <w:ind w:left="180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7" w15:restartNumberingAfterBreak="0">
    <w:nsid w:val="767E20C0"/>
    <w:multiLevelType w:val="hybridMultilevel"/>
    <w:tmpl w:val="29528F4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8" w15:restartNumberingAfterBreak="0">
    <w:nsid w:val="786E537F"/>
    <w:multiLevelType w:val="hybridMultilevel"/>
    <w:tmpl w:val="E41EF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D86376"/>
    <w:multiLevelType w:val="hybridMultilevel"/>
    <w:tmpl w:val="0D76E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015027"/>
    <w:multiLevelType w:val="hybridMultilevel"/>
    <w:tmpl w:val="5C60453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4B031E"/>
    <w:multiLevelType w:val="hybridMultilevel"/>
    <w:tmpl w:val="9CBAF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D93F68"/>
    <w:multiLevelType w:val="hybridMultilevel"/>
    <w:tmpl w:val="AE2AF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0B2180"/>
    <w:multiLevelType w:val="hybridMultilevel"/>
    <w:tmpl w:val="62BE99C4"/>
    <w:lvl w:ilvl="0" w:tplc="0409000F">
      <w:start w:val="1"/>
      <w:numFmt w:val="decimal"/>
      <w:lvlText w:val="%1."/>
      <w:lvlJc w:val="left"/>
      <w:pPr>
        <w:ind w:left="1440" w:hanging="360"/>
      </w:pPr>
    </w:lvl>
    <w:lvl w:ilvl="1" w:tplc="0409001B">
      <w:start w:val="1"/>
      <w:numFmt w:val="lowerRoman"/>
      <w:lvlText w:val="%2."/>
      <w:lvlJc w:val="righ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80248291">
    <w:abstractNumId w:val="13"/>
  </w:num>
  <w:num w:numId="2" w16cid:durableId="1480924232">
    <w:abstractNumId w:val="1"/>
  </w:num>
  <w:num w:numId="3" w16cid:durableId="739713824">
    <w:abstractNumId w:val="33"/>
  </w:num>
  <w:num w:numId="4" w16cid:durableId="1304457746">
    <w:abstractNumId w:val="22"/>
  </w:num>
  <w:num w:numId="5" w16cid:durableId="1001737840">
    <w:abstractNumId w:val="20"/>
  </w:num>
  <w:num w:numId="6" w16cid:durableId="1891769895">
    <w:abstractNumId w:val="7"/>
  </w:num>
  <w:num w:numId="7" w16cid:durableId="1929462766">
    <w:abstractNumId w:val="21"/>
  </w:num>
  <w:num w:numId="8" w16cid:durableId="2020041541">
    <w:abstractNumId w:val="12"/>
  </w:num>
  <w:num w:numId="9" w16cid:durableId="755830641">
    <w:abstractNumId w:val="30"/>
  </w:num>
  <w:num w:numId="10" w16cid:durableId="1965963734">
    <w:abstractNumId w:val="26"/>
  </w:num>
  <w:num w:numId="11" w16cid:durableId="647982132">
    <w:abstractNumId w:val="18"/>
  </w:num>
  <w:num w:numId="12" w16cid:durableId="6323738">
    <w:abstractNumId w:val="11"/>
  </w:num>
  <w:num w:numId="13" w16cid:durableId="654454511">
    <w:abstractNumId w:val="3"/>
  </w:num>
  <w:num w:numId="14" w16cid:durableId="6245816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29973999">
    <w:abstractNumId w:val="0"/>
  </w:num>
  <w:num w:numId="16" w16cid:durableId="1830442614">
    <w:abstractNumId w:val="16"/>
  </w:num>
  <w:num w:numId="17" w16cid:durableId="1589191590">
    <w:abstractNumId w:val="32"/>
  </w:num>
  <w:num w:numId="18" w16cid:durableId="18315128">
    <w:abstractNumId w:val="19"/>
  </w:num>
  <w:num w:numId="19" w16cid:durableId="323245005">
    <w:abstractNumId w:val="5"/>
  </w:num>
  <w:num w:numId="20" w16cid:durableId="775905330">
    <w:abstractNumId w:val="8"/>
  </w:num>
  <w:num w:numId="21" w16cid:durableId="82580211">
    <w:abstractNumId w:val="4"/>
  </w:num>
  <w:num w:numId="22" w16cid:durableId="830176808">
    <w:abstractNumId w:val="2"/>
  </w:num>
  <w:num w:numId="23" w16cid:durableId="302656122">
    <w:abstractNumId w:val="6"/>
  </w:num>
  <w:num w:numId="24" w16cid:durableId="1456606727">
    <w:abstractNumId w:val="23"/>
  </w:num>
  <w:num w:numId="25" w16cid:durableId="53433070">
    <w:abstractNumId w:val="9"/>
  </w:num>
  <w:num w:numId="26" w16cid:durableId="1271661833">
    <w:abstractNumId w:val="31"/>
  </w:num>
  <w:num w:numId="27" w16cid:durableId="1058288163">
    <w:abstractNumId w:val="24"/>
  </w:num>
  <w:num w:numId="28" w16cid:durableId="1398086131">
    <w:abstractNumId w:val="14"/>
  </w:num>
  <w:num w:numId="29" w16cid:durableId="1105155055">
    <w:abstractNumId w:val="10"/>
  </w:num>
  <w:num w:numId="30" w16cid:durableId="1907177492">
    <w:abstractNumId w:val="29"/>
  </w:num>
  <w:num w:numId="31" w16cid:durableId="1548568806">
    <w:abstractNumId w:val="25"/>
  </w:num>
  <w:num w:numId="32" w16cid:durableId="1790540809">
    <w:abstractNumId w:val="15"/>
  </w:num>
  <w:num w:numId="33" w16cid:durableId="1533418907">
    <w:abstractNumId w:val="27"/>
  </w:num>
  <w:num w:numId="34" w16cid:durableId="986281227">
    <w:abstractNumId w:val="28"/>
  </w:num>
  <w:num w:numId="35" w16cid:durableId="1524634490">
    <w:abstractNumId w:val="17"/>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elo Silva">
    <w15:presenceInfo w15:providerId="AD" w15:userId="S::silvam@microsoft.com::8689b505-8270-4075-8bae-8bc0167e95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157"/>
    <w:rsid w:val="00000A5D"/>
    <w:rsid w:val="000015DB"/>
    <w:rsid w:val="00002997"/>
    <w:rsid w:val="00002AA2"/>
    <w:rsid w:val="00004360"/>
    <w:rsid w:val="000060F5"/>
    <w:rsid w:val="00006152"/>
    <w:rsid w:val="0000782F"/>
    <w:rsid w:val="000141DD"/>
    <w:rsid w:val="00014AD6"/>
    <w:rsid w:val="00015110"/>
    <w:rsid w:val="000156DF"/>
    <w:rsid w:val="00016CB9"/>
    <w:rsid w:val="000213E6"/>
    <w:rsid w:val="00021424"/>
    <w:rsid w:val="00021464"/>
    <w:rsid w:val="00021495"/>
    <w:rsid w:val="000215CD"/>
    <w:rsid w:val="000224C8"/>
    <w:rsid w:val="000224D9"/>
    <w:rsid w:val="000226FA"/>
    <w:rsid w:val="00022865"/>
    <w:rsid w:val="00023015"/>
    <w:rsid w:val="00023494"/>
    <w:rsid w:val="00024A97"/>
    <w:rsid w:val="0002543B"/>
    <w:rsid w:val="0002670F"/>
    <w:rsid w:val="00026D4B"/>
    <w:rsid w:val="00030C12"/>
    <w:rsid w:val="00031EBE"/>
    <w:rsid w:val="00033298"/>
    <w:rsid w:val="00034DD0"/>
    <w:rsid w:val="000351B9"/>
    <w:rsid w:val="0003691A"/>
    <w:rsid w:val="0003793B"/>
    <w:rsid w:val="00040B21"/>
    <w:rsid w:val="00041CF0"/>
    <w:rsid w:val="00041D59"/>
    <w:rsid w:val="00043036"/>
    <w:rsid w:val="00043EED"/>
    <w:rsid w:val="00045BC3"/>
    <w:rsid w:val="00045E4C"/>
    <w:rsid w:val="000460B0"/>
    <w:rsid w:val="000461E0"/>
    <w:rsid w:val="00046A77"/>
    <w:rsid w:val="0004773B"/>
    <w:rsid w:val="0005080C"/>
    <w:rsid w:val="00052174"/>
    <w:rsid w:val="000521D5"/>
    <w:rsid w:val="00053B80"/>
    <w:rsid w:val="000551F3"/>
    <w:rsid w:val="00055737"/>
    <w:rsid w:val="00056194"/>
    <w:rsid w:val="00056C53"/>
    <w:rsid w:val="00060B64"/>
    <w:rsid w:val="00061AB4"/>
    <w:rsid w:val="00063D7F"/>
    <w:rsid w:val="000640E2"/>
    <w:rsid w:val="000644A9"/>
    <w:rsid w:val="00066B7A"/>
    <w:rsid w:val="000672F2"/>
    <w:rsid w:val="00067FF2"/>
    <w:rsid w:val="000706AB"/>
    <w:rsid w:val="0007113E"/>
    <w:rsid w:val="000720FD"/>
    <w:rsid w:val="00074D51"/>
    <w:rsid w:val="00075860"/>
    <w:rsid w:val="00075A92"/>
    <w:rsid w:val="000767A0"/>
    <w:rsid w:val="00076AA4"/>
    <w:rsid w:val="0007729C"/>
    <w:rsid w:val="000801DD"/>
    <w:rsid w:val="000821A0"/>
    <w:rsid w:val="000822EF"/>
    <w:rsid w:val="00082D36"/>
    <w:rsid w:val="00083B25"/>
    <w:rsid w:val="00084CFA"/>
    <w:rsid w:val="000859BC"/>
    <w:rsid w:val="00085A64"/>
    <w:rsid w:val="000869E6"/>
    <w:rsid w:val="0008775F"/>
    <w:rsid w:val="00087E64"/>
    <w:rsid w:val="00090EC5"/>
    <w:rsid w:val="00093463"/>
    <w:rsid w:val="000935FE"/>
    <w:rsid w:val="00093C90"/>
    <w:rsid w:val="00096F07"/>
    <w:rsid w:val="000974E1"/>
    <w:rsid w:val="000A0467"/>
    <w:rsid w:val="000A0699"/>
    <w:rsid w:val="000A176A"/>
    <w:rsid w:val="000A18AC"/>
    <w:rsid w:val="000A3485"/>
    <w:rsid w:val="000A386C"/>
    <w:rsid w:val="000A49E4"/>
    <w:rsid w:val="000A7495"/>
    <w:rsid w:val="000A76F6"/>
    <w:rsid w:val="000B21AE"/>
    <w:rsid w:val="000B437D"/>
    <w:rsid w:val="000B5AB3"/>
    <w:rsid w:val="000B6948"/>
    <w:rsid w:val="000B6E22"/>
    <w:rsid w:val="000B71B2"/>
    <w:rsid w:val="000B7E03"/>
    <w:rsid w:val="000C0154"/>
    <w:rsid w:val="000C0660"/>
    <w:rsid w:val="000C29DD"/>
    <w:rsid w:val="000C2B83"/>
    <w:rsid w:val="000C46EA"/>
    <w:rsid w:val="000C4EF6"/>
    <w:rsid w:val="000D3906"/>
    <w:rsid w:val="000D3EC2"/>
    <w:rsid w:val="000D4D68"/>
    <w:rsid w:val="000D540F"/>
    <w:rsid w:val="000D70BD"/>
    <w:rsid w:val="000D7975"/>
    <w:rsid w:val="000E07E0"/>
    <w:rsid w:val="000E0B72"/>
    <w:rsid w:val="000E180E"/>
    <w:rsid w:val="000E5563"/>
    <w:rsid w:val="000E67E1"/>
    <w:rsid w:val="000E782C"/>
    <w:rsid w:val="000F006E"/>
    <w:rsid w:val="000F0B03"/>
    <w:rsid w:val="000F0B5B"/>
    <w:rsid w:val="000F0B7F"/>
    <w:rsid w:val="000F170F"/>
    <w:rsid w:val="000F2F87"/>
    <w:rsid w:val="000F582A"/>
    <w:rsid w:val="000F61F4"/>
    <w:rsid w:val="000F6AE8"/>
    <w:rsid w:val="00101F34"/>
    <w:rsid w:val="00102A66"/>
    <w:rsid w:val="00102EB1"/>
    <w:rsid w:val="00103DF9"/>
    <w:rsid w:val="001045E5"/>
    <w:rsid w:val="001045E9"/>
    <w:rsid w:val="00105BE1"/>
    <w:rsid w:val="00105D69"/>
    <w:rsid w:val="00106B4A"/>
    <w:rsid w:val="001079FA"/>
    <w:rsid w:val="00110274"/>
    <w:rsid w:val="001111F3"/>
    <w:rsid w:val="00111A88"/>
    <w:rsid w:val="00112981"/>
    <w:rsid w:val="00112D29"/>
    <w:rsid w:val="00112EE5"/>
    <w:rsid w:val="00113897"/>
    <w:rsid w:val="00113EC0"/>
    <w:rsid w:val="00113FB9"/>
    <w:rsid w:val="00114AEA"/>
    <w:rsid w:val="00114CF1"/>
    <w:rsid w:val="00115A50"/>
    <w:rsid w:val="00115B7C"/>
    <w:rsid w:val="00115F8D"/>
    <w:rsid w:val="00116588"/>
    <w:rsid w:val="00121D6C"/>
    <w:rsid w:val="00122160"/>
    <w:rsid w:val="001256C0"/>
    <w:rsid w:val="001263A7"/>
    <w:rsid w:val="001274AF"/>
    <w:rsid w:val="00127E5F"/>
    <w:rsid w:val="00130F68"/>
    <w:rsid w:val="00131234"/>
    <w:rsid w:val="00131F16"/>
    <w:rsid w:val="001322EB"/>
    <w:rsid w:val="00134006"/>
    <w:rsid w:val="00134627"/>
    <w:rsid w:val="00134FDB"/>
    <w:rsid w:val="00135E95"/>
    <w:rsid w:val="00136ADB"/>
    <w:rsid w:val="001370D9"/>
    <w:rsid w:val="00137123"/>
    <w:rsid w:val="00137A58"/>
    <w:rsid w:val="00142076"/>
    <w:rsid w:val="00143E8C"/>
    <w:rsid w:val="0014505E"/>
    <w:rsid w:val="001453EC"/>
    <w:rsid w:val="00145909"/>
    <w:rsid w:val="001478E1"/>
    <w:rsid w:val="00147C40"/>
    <w:rsid w:val="00147FF6"/>
    <w:rsid w:val="00150A09"/>
    <w:rsid w:val="0015218C"/>
    <w:rsid w:val="00152451"/>
    <w:rsid w:val="00152724"/>
    <w:rsid w:val="00152D49"/>
    <w:rsid w:val="001539A0"/>
    <w:rsid w:val="00154099"/>
    <w:rsid w:val="0015505D"/>
    <w:rsid w:val="00155331"/>
    <w:rsid w:val="00156184"/>
    <w:rsid w:val="00156692"/>
    <w:rsid w:val="00157290"/>
    <w:rsid w:val="001576A9"/>
    <w:rsid w:val="001600DB"/>
    <w:rsid w:val="00160B66"/>
    <w:rsid w:val="0016269B"/>
    <w:rsid w:val="0016309D"/>
    <w:rsid w:val="00163B6E"/>
    <w:rsid w:val="00164B95"/>
    <w:rsid w:val="001652B0"/>
    <w:rsid w:val="00165701"/>
    <w:rsid w:val="00167049"/>
    <w:rsid w:val="00167323"/>
    <w:rsid w:val="00167DF7"/>
    <w:rsid w:val="001713A7"/>
    <w:rsid w:val="00172B57"/>
    <w:rsid w:val="00173223"/>
    <w:rsid w:val="0017515B"/>
    <w:rsid w:val="00175816"/>
    <w:rsid w:val="001767D9"/>
    <w:rsid w:val="00177A9F"/>
    <w:rsid w:val="00177F18"/>
    <w:rsid w:val="001800B4"/>
    <w:rsid w:val="0018061D"/>
    <w:rsid w:val="0018153F"/>
    <w:rsid w:val="001842CB"/>
    <w:rsid w:val="00184DE0"/>
    <w:rsid w:val="0018660A"/>
    <w:rsid w:val="00186F30"/>
    <w:rsid w:val="00192925"/>
    <w:rsid w:val="00192EB0"/>
    <w:rsid w:val="00192FE1"/>
    <w:rsid w:val="001933D4"/>
    <w:rsid w:val="001948E0"/>
    <w:rsid w:val="00194B1A"/>
    <w:rsid w:val="00194FFA"/>
    <w:rsid w:val="00195026"/>
    <w:rsid w:val="00195FBB"/>
    <w:rsid w:val="001961D9"/>
    <w:rsid w:val="00196277"/>
    <w:rsid w:val="001969FC"/>
    <w:rsid w:val="001979F3"/>
    <w:rsid w:val="00197D23"/>
    <w:rsid w:val="001A06A6"/>
    <w:rsid w:val="001A22BA"/>
    <w:rsid w:val="001A2B07"/>
    <w:rsid w:val="001A2E50"/>
    <w:rsid w:val="001A69A4"/>
    <w:rsid w:val="001A7731"/>
    <w:rsid w:val="001B0484"/>
    <w:rsid w:val="001B10BD"/>
    <w:rsid w:val="001B22A1"/>
    <w:rsid w:val="001B3967"/>
    <w:rsid w:val="001B39B4"/>
    <w:rsid w:val="001B57BD"/>
    <w:rsid w:val="001B61BB"/>
    <w:rsid w:val="001B63A8"/>
    <w:rsid w:val="001B7AE6"/>
    <w:rsid w:val="001B7DEE"/>
    <w:rsid w:val="001C05A6"/>
    <w:rsid w:val="001C2AE2"/>
    <w:rsid w:val="001C48B3"/>
    <w:rsid w:val="001C5D8F"/>
    <w:rsid w:val="001C65D7"/>
    <w:rsid w:val="001C7046"/>
    <w:rsid w:val="001C7864"/>
    <w:rsid w:val="001D0A22"/>
    <w:rsid w:val="001D0C4C"/>
    <w:rsid w:val="001D168B"/>
    <w:rsid w:val="001D1A53"/>
    <w:rsid w:val="001D3BB8"/>
    <w:rsid w:val="001D4F6A"/>
    <w:rsid w:val="001D7B50"/>
    <w:rsid w:val="001E06FF"/>
    <w:rsid w:val="001E2713"/>
    <w:rsid w:val="001E4284"/>
    <w:rsid w:val="001E4D7B"/>
    <w:rsid w:val="001E57A5"/>
    <w:rsid w:val="001E6EC6"/>
    <w:rsid w:val="001E7AD0"/>
    <w:rsid w:val="001E7D5E"/>
    <w:rsid w:val="001F0A90"/>
    <w:rsid w:val="001F0E70"/>
    <w:rsid w:val="001F132B"/>
    <w:rsid w:val="001F20AC"/>
    <w:rsid w:val="001F29AF"/>
    <w:rsid w:val="001F396E"/>
    <w:rsid w:val="001F599B"/>
    <w:rsid w:val="001F69AE"/>
    <w:rsid w:val="001F6E93"/>
    <w:rsid w:val="002027A3"/>
    <w:rsid w:val="00203845"/>
    <w:rsid w:val="00205050"/>
    <w:rsid w:val="00205509"/>
    <w:rsid w:val="0021013B"/>
    <w:rsid w:val="002107DC"/>
    <w:rsid w:val="00212B1E"/>
    <w:rsid w:val="00214810"/>
    <w:rsid w:val="00214894"/>
    <w:rsid w:val="002156D7"/>
    <w:rsid w:val="0021587F"/>
    <w:rsid w:val="00216110"/>
    <w:rsid w:val="00216D11"/>
    <w:rsid w:val="002173CB"/>
    <w:rsid w:val="00220A0D"/>
    <w:rsid w:val="002215D2"/>
    <w:rsid w:val="00222045"/>
    <w:rsid w:val="00222BCC"/>
    <w:rsid w:val="002231F4"/>
    <w:rsid w:val="00224B22"/>
    <w:rsid w:val="002250BC"/>
    <w:rsid w:val="002254AC"/>
    <w:rsid w:val="002261D2"/>
    <w:rsid w:val="00226AC4"/>
    <w:rsid w:val="00226C95"/>
    <w:rsid w:val="00226CD1"/>
    <w:rsid w:val="00230E87"/>
    <w:rsid w:val="00232BFC"/>
    <w:rsid w:val="00233647"/>
    <w:rsid w:val="00233B3B"/>
    <w:rsid w:val="00234594"/>
    <w:rsid w:val="00235CCB"/>
    <w:rsid w:val="00236907"/>
    <w:rsid w:val="002374B8"/>
    <w:rsid w:val="002374EA"/>
    <w:rsid w:val="002376D3"/>
    <w:rsid w:val="00240321"/>
    <w:rsid w:val="0024247F"/>
    <w:rsid w:val="00242701"/>
    <w:rsid w:val="00243367"/>
    <w:rsid w:val="00243971"/>
    <w:rsid w:val="002441E3"/>
    <w:rsid w:val="00244F27"/>
    <w:rsid w:val="0024513F"/>
    <w:rsid w:val="00245D69"/>
    <w:rsid w:val="00246777"/>
    <w:rsid w:val="0024732B"/>
    <w:rsid w:val="00247EB7"/>
    <w:rsid w:val="00252333"/>
    <w:rsid w:val="00252E9F"/>
    <w:rsid w:val="002549E2"/>
    <w:rsid w:val="00255CA6"/>
    <w:rsid w:val="00255D34"/>
    <w:rsid w:val="00256947"/>
    <w:rsid w:val="002577A5"/>
    <w:rsid w:val="0026021D"/>
    <w:rsid w:val="00261759"/>
    <w:rsid w:val="00261FD1"/>
    <w:rsid w:val="00262F2E"/>
    <w:rsid w:val="002637F1"/>
    <w:rsid w:val="00265F83"/>
    <w:rsid w:val="00267289"/>
    <w:rsid w:val="002717EC"/>
    <w:rsid w:val="00271984"/>
    <w:rsid w:val="00272BE0"/>
    <w:rsid w:val="00273E9D"/>
    <w:rsid w:val="00274E53"/>
    <w:rsid w:val="0027526A"/>
    <w:rsid w:val="00275EB1"/>
    <w:rsid w:val="00280161"/>
    <w:rsid w:val="0028018F"/>
    <w:rsid w:val="0028202B"/>
    <w:rsid w:val="00282828"/>
    <w:rsid w:val="00282912"/>
    <w:rsid w:val="002834E9"/>
    <w:rsid w:val="00285898"/>
    <w:rsid w:val="002870E5"/>
    <w:rsid w:val="002873AB"/>
    <w:rsid w:val="00287E3C"/>
    <w:rsid w:val="002901DD"/>
    <w:rsid w:val="00290ACE"/>
    <w:rsid w:val="002913B8"/>
    <w:rsid w:val="002935C3"/>
    <w:rsid w:val="00295A90"/>
    <w:rsid w:val="00295F14"/>
    <w:rsid w:val="00296277"/>
    <w:rsid w:val="002964D0"/>
    <w:rsid w:val="00297D2B"/>
    <w:rsid w:val="002A029C"/>
    <w:rsid w:val="002A05E5"/>
    <w:rsid w:val="002A0770"/>
    <w:rsid w:val="002A0E74"/>
    <w:rsid w:val="002A1F3F"/>
    <w:rsid w:val="002A3396"/>
    <w:rsid w:val="002A3BCF"/>
    <w:rsid w:val="002A445F"/>
    <w:rsid w:val="002A55FB"/>
    <w:rsid w:val="002A56DB"/>
    <w:rsid w:val="002A58E8"/>
    <w:rsid w:val="002A5ABE"/>
    <w:rsid w:val="002A63C2"/>
    <w:rsid w:val="002A6B57"/>
    <w:rsid w:val="002A70BB"/>
    <w:rsid w:val="002A7FC2"/>
    <w:rsid w:val="002B0FAE"/>
    <w:rsid w:val="002B294F"/>
    <w:rsid w:val="002B4448"/>
    <w:rsid w:val="002B4675"/>
    <w:rsid w:val="002B4815"/>
    <w:rsid w:val="002B4827"/>
    <w:rsid w:val="002B48C4"/>
    <w:rsid w:val="002B522F"/>
    <w:rsid w:val="002B7095"/>
    <w:rsid w:val="002C0774"/>
    <w:rsid w:val="002C1786"/>
    <w:rsid w:val="002C19EA"/>
    <w:rsid w:val="002C30F6"/>
    <w:rsid w:val="002C3A8F"/>
    <w:rsid w:val="002C6F3C"/>
    <w:rsid w:val="002C6F80"/>
    <w:rsid w:val="002C781A"/>
    <w:rsid w:val="002C7862"/>
    <w:rsid w:val="002D098B"/>
    <w:rsid w:val="002D2E4E"/>
    <w:rsid w:val="002D33FC"/>
    <w:rsid w:val="002D382F"/>
    <w:rsid w:val="002D45AE"/>
    <w:rsid w:val="002D4B39"/>
    <w:rsid w:val="002D5FB0"/>
    <w:rsid w:val="002D6C31"/>
    <w:rsid w:val="002E3BAF"/>
    <w:rsid w:val="002E40E7"/>
    <w:rsid w:val="002E5331"/>
    <w:rsid w:val="002E58CB"/>
    <w:rsid w:val="002E6C03"/>
    <w:rsid w:val="002F0165"/>
    <w:rsid w:val="002F02AC"/>
    <w:rsid w:val="002F238A"/>
    <w:rsid w:val="002F349E"/>
    <w:rsid w:val="002F3AA0"/>
    <w:rsid w:val="002F3EB6"/>
    <w:rsid w:val="002F40A6"/>
    <w:rsid w:val="002F40BE"/>
    <w:rsid w:val="002F41CB"/>
    <w:rsid w:val="002F5D70"/>
    <w:rsid w:val="002F6A20"/>
    <w:rsid w:val="002F6E73"/>
    <w:rsid w:val="00300723"/>
    <w:rsid w:val="00300803"/>
    <w:rsid w:val="003013CE"/>
    <w:rsid w:val="00301CD1"/>
    <w:rsid w:val="003044B4"/>
    <w:rsid w:val="003051F6"/>
    <w:rsid w:val="00305DDF"/>
    <w:rsid w:val="00310340"/>
    <w:rsid w:val="00311513"/>
    <w:rsid w:val="00311793"/>
    <w:rsid w:val="00313AB1"/>
    <w:rsid w:val="00315F41"/>
    <w:rsid w:val="00316361"/>
    <w:rsid w:val="00317176"/>
    <w:rsid w:val="003173BC"/>
    <w:rsid w:val="00320856"/>
    <w:rsid w:val="00320A6B"/>
    <w:rsid w:val="00320CB7"/>
    <w:rsid w:val="00322E14"/>
    <w:rsid w:val="0032370E"/>
    <w:rsid w:val="00324BA8"/>
    <w:rsid w:val="00324F7F"/>
    <w:rsid w:val="00325439"/>
    <w:rsid w:val="00325669"/>
    <w:rsid w:val="0032656B"/>
    <w:rsid w:val="003303D3"/>
    <w:rsid w:val="00330F99"/>
    <w:rsid w:val="003318E5"/>
    <w:rsid w:val="00331972"/>
    <w:rsid w:val="00331FF8"/>
    <w:rsid w:val="00332D40"/>
    <w:rsid w:val="003331B6"/>
    <w:rsid w:val="00335465"/>
    <w:rsid w:val="00335731"/>
    <w:rsid w:val="00335AD9"/>
    <w:rsid w:val="00336C82"/>
    <w:rsid w:val="00336EC4"/>
    <w:rsid w:val="00340443"/>
    <w:rsid w:val="003404D4"/>
    <w:rsid w:val="00340C56"/>
    <w:rsid w:val="0034227E"/>
    <w:rsid w:val="0034285F"/>
    <w:rsid w:val="00344246"/>
    <w:rsid w:val="003442F7"/>
    <w:rsid w:val="00344619"/>
    <w:rsid w:val="00344710"/>
    <w:rsid w:val="00346D50"/>
    <w:rsid w:val="00346EE4"/>
    <w:rsid w:val="00352C4A"/>
    <w:rsid w:val="00352D5F"/>
    <w:rsid w:val="003531AD"/>
    <w:rsid w:val="003532F6"/>
    <w:rsid w:val="00353414"/>
    <w:rsid w:val="0035441B"/>
    <w:rsid w:val="003548CF"/>
    <w:rsid w:val="00354D36"/>
    <w:rsid w:val="00355D6D"/>
    <w:rsid w:val="00356032"/>
    <w:rsid w:val="00357105"/>
    <w:rsid w:val="00357966"/>
    <w:rsid w:val="0036192B"/>
    <w:rsid w:val="003624AD"/>
    <w:rsid w:val="00363107"/>
    <w:rsid w:val="00363DF3"/>
    <w:rsid w:val="00363F2E"/>
    <w:rsid w:val="00363F7B"/>
    <w:rsid w:val="0036455F"/>
    <w:rsid w:val="00364942"/>
    <w:rsid w:val="003671CC"/>
    <w:rsid w:val="003674C7"/>
    <w:rsid w:val="003677B9"/>
    <w:rsid w:val="00367860"/>
    <w:rsid w:val="00367C12"/>
    <w:rsid w:val="00370A9F"/>
    <w:rsid w:val="00371CCC"/>
    <w:rsid w:val="00372E4F"/>
    <w:rsid w:val="00373C37"/>
    <w:rsid w:val="003755EE"/>
    <w:rsid w:val="00376BD9"/>
    <w:rsid w:val="003778E1"/>
    <w:rsid w:val="0038142C"/>
    <w:rsid w:val="00382143"/>
    <w:rsid w:val="00382895"/>
    <w:rsid w:val="00382F7D"/>
    <w:rsid w:val="00384896"/>
    <w:rsid w:val="00385112"/>
    <w:rsid w:val="00385D91"/>
    <w:rsid w:val="003870D7"/>
    <w:rsid w:val="003873FA"/>
    <w:rsid w:val="00387697"/>
    <w:rsid w:val="00390FD3"/>
    <w:rsid w:val="00391116"/>
    <w:rsid w:val="00392F69"/>
    <w:rsid w:val="003936DB"/>
    <w:rsid w:val="00393B12"/>
    <w:rsid w:val="0039642E"/>
    <w:rsid w:val="00397ABF"/>
    <w:rsid w:val="00397B52"/>
    <w:rsid w:val="00397FC7"/>
    <w:rsid w:val="003A31E9"/>
    <w:rsid w:val="003A3EA4"/>
    <w:rsid w:val="003A4D71"/>
    <w:rsid w:val="003A63B9"/>
    <w:rsid w:val="003A66B9"/>
    <w:rsid w:val="003A7316"/>
    <w:rsid w:val="003B06A0"/>
    <w:rsid w:val="003B140F"/>
    <w:rsid w:val="003B2342"/>
    <w:rsid w:val="003B4A86"/>
    <w:rsid w:val="003B4B01"/>
    <w:rsid w:val="003B5F84"/>
    <w:rsid w:val="003B719F"/>
    <w:rsid w:val="003B72AD"/>
    <w:rsid w:val="003B7F5C"/>
    <w:rsid w:val="003C0605"/>
    <w:rsid w:val="003C07DE"/>
    <w:rsid w:val="003C0CAA"/>
    <w:rsid w:val="003C16CF"/>
    <w:rsid w:val="003C2F16"/>
    <w:rsid w:val="003C4196"/>
    <w:rsid w:val="003C5883"/>
    <w:rsid w:val="003C62B8"/>
    <w:rsid w:val="003C66AB"/>
    <w:rsid w:val="003D0B76"/>
    <w:rsid w:val="003D109F"/>
    <w:rsid w:val="003D52FB"/>
    <w:rsid w:val="003D606D"/>
    <w:rsid w:val="003D6730"/>
    <w:rsid w:val="003D6B1A"/>
    <w:rsid w:val="003D6CCF"/>
    <w:rsid w:val="003D7B67"/>
    <w:rsid w:val="003E124C"/>
    <w:rsid w:val="003E223C"/>
    <w:rsid w:val="003E23A8"/>
    <w:rsid w:val="003E23C8"/>
    <w:rsid w:val="003E3520"/>
    <w:rsid w:val="003E35CB"/>
    <w:rsid w:val="003E3D41"/>
    <w:rsid w:val="003E3DB7"/>
    <w:rsid w:val="003E3E54"/>
    <w:rsid w:val="003E3F65"/>
    <w:rsid w:val="003E4207"/>
    <w:rsid w:val="003E43A0"/>
    <w:rsid w:val="003E54C2"/>
    <w:rsid w:val="003E568D"/>
    <w:rsid w:val="003E6C40"/>
    <w:rsid w:val="003F02DD"/>
    <w:rsid w:val="003F0439"/>
    <w:rsid w:val="003F04B9"/>
    <w:rsid w:val="003F08D6"/>
    <w:rsid w:val="003F15FC"/>
    <w:rsid w:val="003F1935"/>
    <w:rsid w:val="003F59BD"/>
    <w:rsid w:val="003F74BF"/>
    <w:rsid w:val="00401387"/>
    <w:rsid w:val="0040247E"/>
    <w:rsid w:val="00402A93"/>
    <w:rsid w:val="00404C71"/>
    <w:rsid w:val="0040547C"/>
    <w:rsid w:val="004110A8"/>
    <w:rsid w:val="004116BC"/>
    <w:rsid w:val="00412E14"/>
    <w:rsid w:val="0041372D"/>
    <w:rsid w:val="00414894"/>
    <w:rsid w:val="00414C4C"/>
    <w:rsid w:val="0041507A"/>
    <w:rsid w:val="00415D6B"/>
    <w:rsid w:val="00416A94"/>
    <w:rsid w:val="004171F8"/>
    <w:rsid w:val="00417B25"/>
    <w:rsid w:val="00423B55"/>
    <w:rsid w:val="0042407E"/>
    <w:rsid w:val="00424459"/>
    <w:rsid w:val="00425F01"/>
    <w:rsid w:val="00426163"/>
    <w:rsid w:val="0042662A"/>
    <w:rsid w:val="004275EA"/>
    <w:rsid w:val="00427EAA"/>
    <w:rsid w:val="0043061C"/>
    <w:rsid w:val="004310DB"/>
    <w:rsid w:val="00434C4B"/>
    <w:rsid w:val="00436CD7"/>
    <w:rsid w:val="00440941"/>
    <w:rsid w:val="00443831"/>
    <w:rsid w:val="00443E88"/>
    <w:rsid w:val="00444D48"/>
    <w:rsid w:val="004452BD"/>
    <w:rsid w:val="00446FAB"/>
    <w:rsid w:val="004477F2"/>
    <w:rsid w:val="00450A47"/>
    <w:rsid w:val="00450F02"/>
    <w:rsid w:val="00452505"/>
    <w:rsid w:val="004529EE"/>
    <w:rsid w:val="00453494"/>
    <w:rsid w:val="004535D6"/>
    <w:rsid w:val="004539CE"/>
    <w:rsid w:val="00453FCE"/>
    <w:rsid w:val="004541A8"/>
    <w:rsid w:val="004554C7"/>
    <w:rsid w:val="0045653F"/>
    <w:rsid w:val="004579C8"/>
    <w:rsid w:val="00457ABA"/>
    <w:rsid w:val="004609A0"/>
    <w:rsid w:val="00460AC8"/>
    <w:rsid w:val="0046215C"/>
    <w:rsid w:val="00462A80"/>
    <w:rsid w:val="00463171"/>
    <w:rsid w:val="004635B6"/>
    <w:rsid w:val="00463BF1"/>
    <w:rsid w:val="004652D9"/>
    <w:rsid w:val="00465B81"/>
    <w:rsid w:val="00466050"/>
    <w:rsid w:val="00466380"/>
    <w:rsid w:val="00466F1B"/>
    <w:rsid w:val="00470956"/>
    <w:rsid w:val="0047177F"/>
    <w:rsid w:val="00474560"/>
    <w:rsid w:val="00474F03"/>
    <w:rsid w:val="0047582D"/>
    <w:rsid w:val="0047781B"/>
    <w:rsid w:val="00477B66"/>
    <w:rsid w:val="00480E02"/>
    <w:rsid w:val="0048144E"/>
    <w:rsid w:val="004868F0"/>
    <w:rsid w:val="00487C8E"/>
    <w:rsid w:val="00487D71"/>
    <w:rsid w:val="00490460"/>
    <w:rsid w:val="004924F2"/>
    <w:rsid w:val="004926BD"/>
    <w:rsid w:val="00492EFA"/>
    <w:rsid w:val="0049321A"/>
    <w:rsid w:val="00494354"/>
    <w:rsid w:val="00494E9D"/>
    <w:rsid w:val="004A110F"/>
    <w:rsid w:val="004A2A97"/>
    <w:rsid w:val="004A331A"/>
    <w:rsid w:val="004A3615"/>
    <w:rsid w:val="004A3FC6"/>
    <w:rsid w:val="004A4429"/>
    <w:rsid w:val="004A4B30"/>
    <w:rsid w:val="004A4D68"/>
    <w:rsid w:val="004A73CB"/>
    <w:rsid w:val="004B0EF5"/>
    <w:rsid w:val="004B34AE"/>
    <w:rsid w:val="004B3C4A"/>
    <w:rsid w:val="004B46C4"/>
    <w:rsid w:val="004B512B"/>
    <w:rsid w:val="004B6BED"/>
    <w:rsid w:val="004B6C33"/>
    <w:rsid w:val="004B71C6"/>
    <w:rsid w:val="004C1EC8"/>
    <w:rsid w:val="004C40F4"/>
    <w:rsid w:val="004C541F"/>
    <w:rsid w:val="004C5AEE"/>
    <w:rsid w:val="004C5DCE"/>
    <w:rsid w:val="004C5FF3"/>
    <w:rsid w:val="004C72DA"/>
    <w:rsid w:val="004C7738"/>
    <w:rsid w:val="004D1B41"/>
    <w:rsid w:val="004D25EC"/>
    <w:rsid w:val="004D3A2F"/>
    <w:rsid w:val="004D446F"/>
    <w:rsid w:val="004D4A48"/>
    <w:rsid w:val="004D4BDD"/>
    <w:rsid w:val="004D52ED"/>
    <w:rsid w:val="004E01B9"/>
    <w:rsid w:val="004E03A2"/>
    <w:rsid w:val="004E06B9"/>
    <w:rsid w:val="004E0898"/>
    <w:rsid w:val="004E147E"/>
    <w:rsid w:val="004E22AC"/>
    <w:rsid w:val="004E2A3F"/>
    <w:rsid w:val="004E2C80"/>
    <w:rsid w:val="004E2D64"/>
    <w:rsid w:val="004E3B88"/>
    <w:rsid w:val="004E4EBC"/>
    <w:rsid w:val="004E5255"/>
    <w:rsid w:val="004E5714"/>
    <w:rsid w:val="004E61B0"/>
    <w:rsid w:val="004E7091"/>
    <w:rsid w:val="004F0301"/>
    <w:rsid w:val="004F0C3B"/>
    <w:rsid w:val="004F32F3"/>
    <w:rsid w:val="004F3537"/>
    <w:rsid w:val="004F7B70"/>
    <w:rsid w:val="00501E80"/>
    <w:rsid w:val="005023DA"/>
    <w:rsid w:val="0050349A"/>
    <w:rsid w:val="00505DC8"/>
    <w:rsid w:val="0050628C"/>
    <w:rsid w:val="005104E1"/>
    <w:rsid w:val="0051184C"/>
    <w:rsid w:val="00512514"/>
    <w:rsid w:val="00512D51"/>
    <w:rsid w:val="00513323"/>
    <w:rsid w:val="00514BCE"/>
    <w:rsid w:val="00514E3F"/>
    <w:rsid w:val="005173A6"/>
    <w:rsid w:val="005218A5"/>
    <w:rsid w:val="00522A41"/>
    <w:rsid w:val="005234BE"/>
    <w:rsid w:val="00524426"/>
    <w:rsid w:val="005245D0"/>
    <w:rsid w:val="00524766"/>
    <w:rsid w:val="005255D0"/>
    <w:rsid w:val="0052560E"/>
    <w:rsid w:val="00525A46"/>
    <w:rsid w:val="00527352"/>
    <w:rsid w:val="00530A3F"/>
    <w:rsid w:val="00530D66"/>
    <w:rsid w:val="00531938"/>
    <w:rsid w:val="0053203A"/>
    <w:rsid w:val="00533007"/>
    <w:rsid w:val="005339D9"/>
    <w:rsid w:val="005342F6"/>
    <w:rsid w:val="0053435C"/>
    <w:rsid w:val="00535236"/>
    <w:rsid w:val="00540546"/>
    <w:rsid w:val="005425DB"/>
    <w:rsid w:val="005430E6"/>
    <w:rsid w:val="005439D1"/>
    <w:rsid w:val="00543FD8"/>
    <w:rsid w:val="0054460C"/>
    <w:rsid w:val="0054491A"/>
    <w:rsid w:val="00544A80"/>
    <w:rsid w:val="00544D74"/>
    <w:rsid w:val="00545223"/>
    <w:rsid w:val="0054562F"/>
    <w:rsid w:val="00545A89"/>
    <w:rsid w:val="00546633"/>
    <w:rsid w:val="005467F8"/>
    <w:rsid w:val="0055004C"/>
    <w:rsid w:val="005528A5"/>
    <w:rsid w:val="00553D9D"/>
    <w:rsid w:val="00555AF9"/>
    <w:rsid w:val="00557C7C"/>
    <w:rsid w:val="00560CA2"/>
    <w:rsid w:val="00561FE5"/>
    <w:rsid w:val="0056209E"/>
    <w:rsid w:val="00562A98"/>
    <w:rsid w:val="00563BC1"/>
    <w:rsid w:val="00567D43"/>
    <w:rsid w:val="00571253"/>
    <w:rsid w:val="00572A84"/>
    <w:rsid w:val="00573035"/>
    <w:rsid w:val="005736BD"/>
    <w:rsid w:val="00574292"/>
    <w:rsid w:val="00575714"/>
    <w:rsid w:val="00575759"/>
    <w:rsid w:val="00576575"/>
    <w:rsid w:val="005765BA"/>
    <w:rsid w:val="00576827"/>
    <w:rsid w:val="0057712D"/>
    <w:rsid w:val="0057751C"/>
    <w:rsid w:val="00577D72"/>
    <w:rsid w:val="00577F3F"/>
    <w:rsid w:val="0058539C"/>
    <w:rsid w:val="00585447"/>
    <w:rsid w:val="005861E0"/>
    <w:rsid w:val="0058693C"/>
    <w:rsid w:val="00590954"/>
    <w:rsid w:val="00590A89"/>
    <w:rsid w:val="00592FDF"/>
    <w:rsid w:val="00593A5E"/>
    <w:rsid w:val="00593AA2"/>
    <w:rsid w:val="00593BF4"/>
    <w:rsid w:val="005942FC"/>
    <w:rsid w:val="0059600F"/>
    <w:rsid w:val="005A1CDF"/>
    <w:rsid w:val="005A24AB"/>
    <w:rsid w:val="005A3990"/>
    <w:rsid w:val="005A3B30"/>
    <w:rsid w:val="005A4583"/>
    <w:rsid w:val="005B003D"/>
    <w:rsid w:val="005B032C"/>
    <w:rsid w:val="005B149C"/>
    <w:rsid w:val="005B2A7B"/>
    <w:rsid w:val="005B35A3"/>
    <w:rsid w:val="005B3748"/>
    <w:rsid w:val="005B37E8"/>
    <w:rsid w:val="005B41CE"/>
    <w:rsid w:val="005B4B8E"/>
    <w:rsid w:val="005B4DF8"/>
    <w:rsid w:val="005B69C2"/>
    <w:rsid w:val="005B6A12"/>
    <w:rsid w:val="005B6F48"/>
    <w:rsid w:val="005C0288"/>
    <w:rsid w:val="005C0C9B"/>
    <w:rsid w:val="005C0CAE"/>
    <w:rsid w:val="005C2157"/>
    <w:rsid w:val="005C42D4"/>
    <w:rsid w:val="005C5374"/>
    <w:rsid w:val="005C66D7"/>
    <w:rsid w:val="005C743A"/>
    <w:rsid w:val="005D07BF"/>
    <w:rsid w:val="005D0ED5"/>
    <w:rsid w:val="005D17CA"/>
    <w:rsid w:val="005D3430"/>
    <w:rsid w:val="005D4079"/>
    <w:rsid w:val="005D43FC"/>
    <w:rsid w:val="005D46D1"/>
    <w:rsid w:val="005D473E"/>
    <w:rsid w:val="005D5B63"/>
    <w:rsid w:val="005D7A79"/>
    <w:rsid w:val="005E1918"/>
    <w:rsid w:val="005E1F24"/>
    <w:rsid w:val="005E31E9"/>
    <w:rsid w:val="005E41B1"/>
    <w:rsid w:val="005E4D0E"/>
    <w:rsid w:val="005E55BB"/>
    <w:rsid w:val="005E573B"/>
    <w:rsid w:val="005E6439"/>
    <w:rsid w:val="005E6C2A"/>
    <w:rsid w:val="005E7F52"/>
    <w:rsid w:val="005F142F"/>
    <w:rsid w:val="005F14BB"/>
    <w:rsid w:val="005F255E"/>
    <w:rsid w:val="005F2746"/>
    <w:rsid w:val="005F31FC"/>
    <w:rsid w:val="005F4796"/>
    <w:rsid w:val="005F4EF4"/>
    <w:rsid w:val="005F6632"/>
    <w:rsid w:val="005F66BF"/>
    <w:rsid w:val="005F68D9"/>
    <w:rsid w:val="006007DE"/>
    <w:rsid w:val="00601487"/>
    <w:rsid w:val="00605D52"/>
    <w:rsid w:val="00606D7B"/>
    <w:rsid w:val="00607B86"/>
    <w:rsid w:val="00607DEF"/>
    <w:rsid w:val="00611AEE"/>
    <w:rsid w:val="00615255"/>
    <w:rsid w:val="00616464"/>
    <w:rsid w:val="0061669D"/>
    <w:rsid w:val="006167A6"/>
    <w:rsid w:val="00620C72"/>
    <w:rsid w:val="00622051"/>
    <w:rsid w:val="00622ED4"/>
    <w:rsid w:val="00623AEA"/>
    <w:rsid w:val="00624306"/>
    <w:rsid w:val="00624579"/>
    <w:rsid w:val="0062575A"/>
    <w:rsid w:val="00627089"/>
    <w:rsid w:val="00631484"/>
    <w:rsid w:val="00631836"/>
    <w:rsid w:val="0063218F"/>
    <w:rsid w:val="006322F7"/>
    <w:rsid w:val="0063316D"/>
    <w:rsid w:val="00634ECF"/>
    <w:rsid w:val="0063542A"/>
    <w:rsid w:val="006361D7"/>
    <w:rsid w:val="00640FF6"/>
    <w:rsid w:val="00642E5C"/>
    <w:rsid w:val="00644786"/>
    <w:rsid w:val="00644FF6"/>
    <w:rsid w:val="00645277"/>
    <w:rsid w:val="00647684"/>
    <w:rsid w:val="00647BA6"/>
    <w:rsid w:val="00651120"/>
    <w:rsid w:val="0065117F"/>
    <w:rsid w:val="00651ABB"/>
    <w:rsid w:val="006540ED"/>
    <w:rsid w:val="00654338"/>
    <w:rsid w:val="00654891"/>
    <w:rsid w:val="00656624"/>
    <w:rsid w:val="00656A4F"/>
    <w:rsid w:val="00657150"/>
    <w:rsid w:val="0066045F"/>
    <w:rsid w:val="006621F7"/>
    <w:rsid w:val="006624D5"/>
    <w:rsid w:val="00662FF2"/>
    <w:rsid w:val="00663AF6"/>
    <w:rsid w:val="00666975"/>
    <w:rsid w:val="00667034"/>
    <w:rsid w:val="006679BA"/>
    <w:rsid w:val="00667CDB"/>
    <w:rsid w:val="00671EC8"/>
    <w:rsid w:val="00674A6F"/>
    <w:rsid w:val="00676D3C"/>
    <w:rsid w:val="00682485"/>
    <w:rsid w:val="006828AA"/>
    <w:rsid w:val="00682E70"/>
    <w:rsid w:val="00683F68"/>
    <w:rsid w:val="00687D80"/>
    <w:rsid w:val="00687F0E"/>
    <w:rsid w:val="00690546"/>
    <w:rsid w:val="0069465D"/>
    <w:rsid w:val="00696497"/>
    <w:rsid w:val="006968CD"/>
    <w:rsid w:val="00697884"/>
    <w:rsid w:val="006A0A4E"/>
    <w:rsid w:val="006A0DB4"/>
    <w:rsid w:val="006A110D"/>
    <w:rsid w:val="006A144A"/>
    <w:rsid w:val="006A64C2"/>
    <w:rsid w:val="006A7515"/>
    <w:rsid w:val="006A7FF5"/>
    <w:rsid w:val="006B1ADE"/>
    <w:rsid w:val="006B298F"/>
    <w:rsid w:val="006B39BC"/>
    <w:rsid w:val="006B609F"/>
    <w:rsid w:val="006B6A08"/>
    <w:rsid w:val="006B7314"/>
    <w:rsid w:val="006C54F1"/>
    <w:rsid w:val="006C6770"/>
    <w:rsid w:val="006C6FD2"/>
    <w:rsid w:val="006C790A"/>
    <w:rsid w:val="006D04B9"/>
    <w:rsid w:val="006D1223"/>
    <w:rsid w:val="006D163C"/>
    <w:rsid w:val="006D16CE"/>
    <w:rsid w:val="006D37E7"/>
    <w:rsid w:val="006D40DC"/>
    <w:rsid w:val="006D5B13"/>
    <w:rsid w:val="006D7BF9"/>
    <w:rsid w:val="006E0240"/>
    <w:rsid w:val="006E107C"/>
    <w:rsid w:val="006E1698"/>
    <w:rsid w:val="006E1A3D"/>
    <w:rsid w:val="006E1F0B"/>
    <w:rsid w:val="006E2906"/>
    <w:rsid w:val="006E34D8"/>
    <w:rsid w:val="006E3DF9"/>
    <w:rsid w:val="006E4461"/>
    <w:rsid w:val="006E4C8A"/>
    <w:rsid w:val="006E6221"/>
    <w:rsid w:val="006E6829"/>
    <w:rsid w:val="006E763B"/>
    <w:rsid w:val="006E7E35"/>
    <w:rsid w:val="006F1C63"/>
    <w:rsid w:val="006F271D"/>
    <w:rsid w:val="006F27BA"/>
    <w:rsid w:val="006F3F5D"/>
    <w:rsid w:val="006F4577"/>
    <w:rsid w:val="006F49B0"/>
    <w:rsid w:val="006F7179"/>
    <w:rsid w:val="006F79DE"/>
    <w:rsid w:val="007040A6"/>
    <w:rsid w:val="007060FD"/>
    <w:rsid w:val="00707B69"/>
    <w:rsid w:val="00707CC6"/>
    <w:rsid w:val="0071072C"/>
    <w:rsid w:val="00712DA2"/>
    <w:rsid w:val="00712F19"/>
    <w:rsid w:val="00714633"/>
    <w:rsid w:val="00714D09"/>
    <w:rsid w:val="0071533B"/>
    <w:rsid w:val="00716196"/>
    <w:rsid w:val="00716F78"/>
    <w:rsid w:val="00717B41"/>
    <w:rsid w:val="0072489F"/>
    <w:rsid w:val="00724BBE"/>
    <w:rsid w:val="00726004"/>
    <w:rsid w:val="00727B91"/>
    <w:rsid w:val="00727D27"/>
    <w:rsid w:val="00730FAB"/>
    <w:rsid w:val="0073296A"/>
    <w:rsid w:val="00732D54"/>
    <w:rsid w:val="007337B5"/>
    <w:rsid w:val="007338EA"/>
    <w:rsid w:val="00734975"/>
    <w:rsid w:val="00734B73"/>
    <w:rsid w:val="00734F8C"/>
    <w:rsid w:val="007361D7"/>
    <w:rsid w:val="00736541"/>
    <w:rsid w:val="00737331"/>
    <w:rsid w:val="007378A8"/>
    <w:rsid w:val="00740603"/>
    <w:rsid w:val="007417DF"/>
    <w:rsid w:val="00742645"/>
    <w:rsid w:val="007440C3"/>
    <w:rsid w:val="00745211"/>
    <w:rsid w:val="00745625"/>
    <w:rsid w:val="00745EF7"/>
    <w:rsid w:val="00747247"/>
    <w:rsid w:val="00747A6C"/>
    <w:rsid w:val="00751C03"/>
    <w:rsid w:val="00752AE9"/>
    <w:rsid w:val="00752F6F"/>
    <w:rsid w:val="00753A52"/>
    <w:rsid w:val="00753D68"/>
    <w:rsid w:val="0075413A"/>
    <w:rsid w:val="00755832"/>
    <w:rsid w:val="00756CA8"/>
    <w:rsid w:val="007573DC"/>
    <w:rsid w:val="00760CA1"/>
    <w:rsid w:val="0076187B"/>
    <w:rsid w:val="007623D1"/>
    <w:rsid w:val="007624BB"/>
    <w:rsid w:val="00762610"/>
    <w:rsid w:val="00762913"/>
    <w:rsid w:val="00763279"/>
    <w:rsid w:val="0076491A"/>
    <w:rsid w:val="00766223"/>
    <w:rsid w:val="007666FC"/>
    <w:rsid w:val="007675B0"/>
    <w:rsid w:val="00767D2D"/>
    <w:rsid w:val="0077054A"/>
    <w:rsid w:val="00770CC9"/>
    <w:rsid w:val="007715D9"/>
    <w:rsid w:val="00771E68"/>
    <w:rsid w:val="00772047"/>
    <w:rsid w:val="0077204E"/>
    <w:rsid w:val="00773233"/>
    <w:rsid w:val="00777B8D"/>
    <w:rsid w:val="00782355"/>
    <w:rsid w:val="007831EA"/>
    <w:rsid w:val="00785619"/>
    <w:rsid w:val="007861E8"/>
    <w:rsid w:val="00786634"/>
    <w:rsid w:val="00787D7E"/>
    <w:rsid w:val="00791965"/>
    <w:rsid w:val="00793FD3"/>
    <w:rsid w:val="007953E4"/>
    <w:rsid w:val="00796116"/>
    <w:rsid w:val="00797AB3"/>
    <w:rsid w:val="00797C96"/>
    <w:rsid w:val="007A01EA"/>
    <w:rsid w:val="007A0D70"/>
    <w:rsid w:val="007A2A48"/>
    <w:rsid w:val="007A3FEA"/>
    <w:rsid w:val="007A5EFB"/>
    <w:rsid w:val="007A5FC0"/>
    <w:rsid w:val="007A67C8"/>
    <w:rsid w:val="007B0ADA"/>
    <w:rsid w:val="007B0F2C"/>
    <w:rsid w:val="007B118F"/>
    <w:rsid w:val="007B1B04"/>
    <w:rsid w:val="007B2072"/>
    <w:rsid w:val="007B4034"/>
    <w:rsid w:val="007B5285"/>
    <w:rsid w:val="007B72D4"/>
    <w:rsid w:val="007C0177"/>
    <w:rsid w:val="007C465C"/>
    <w:rsid w:val="007C489C"/>
    <w:rsid w:val="007C630D"/>
    <w:rsid w:val="007C781B"/>
    <w:rsid w:val="007D000C"/>
    <w:rsid w:val="007D04DD"/>
    <w:rsid w:val="007D195F"/>
    <w:rsid w:val="007D1FAE"/>
    <w:rsid w:val="007D20E4"/>
    <w:rsid w:val="007D2608"/>
    <w:rsid w:val="007D48E5"/>
    <w:rsid w:val="007D497C"/>
    <w:rsid w:val="007D61DB"/>
    <w:rsid w:val="007D6DA7"/>
    <w:rsid w:val="007D769A"/>
    <w:rsid w:val="007D7B26"/>
    <w:rsid w:val="007D7EBC"/>
    <w:rsid w:val="007E02EF"/>
    <w:rsid w:val="007E254F"/>
    <w:rsid w:val="007E32C3"/>
    <w:rsid w:val="007E3A1B"/>
    <w:rsid w:val="007E45AE"/>
    <w:rsid w:val="007E4B20"/>
    <w:rsid w:val="007E7E76"/>
    <w:rsid w:val="007F0240"/>
    <w:rsid w:val="007F0543"/>
    <w:rsid w:val="007F1D5F"/>
    <w:rsid w:val="007F2962"/>
    <w:rsid w:val="007F37AC"/>
    <w:rsid w:val="007F420B"/>
    <w:rsid w:val="007F6730"/>
    <w:rsid w:val="007F6AFE"/>
    <w:rsid w:val="00800233"/>
    <w:rsid w:val="0080142E"/>
    <w:rsid w:val="00801A70"/>
    <w:rsid w:val="00801E69"/>
    <w:rsid w:val="00802361"/>
    <w:rsid w:val="00804782"/>
    <w:rsid w:val="00807791"/>
    <w:rsid w:val="00810AF4"/>
    <w:rsid w:val="00811440"/>
    <w:rsid w:val="008116EF"/>
    <w:rsid w:val="00811FA6"/>
    <w:rsid w:val="008121E7"/>
    <w:rsid w:val="0081231E"/>
    <w:rsid w:val="00812403"/>
    <w:rsid w:val="00813BB2"/>
    <w:rsid w:val="00813E57"/>
    <w:rsid w:val="008149D7"/>
    <w:rsid w:val="00814A0F"/>
    <w:rsid w:val="00814EB8"/>
    <w:rsid w:val="00815464"/>
    <w:rsid w:val="00816C47"/>
    <w:rsid w:val="00817B7D"/>
    <w:rsid w:val="00817E3B"/>
    <w:rsid w:val="00821144"/>
    <w:rsid w:val="0082143F"/>
    <w:rsid w:val="00822E09"/>
    <w:rsid w:val="00825594"/>
    <w:rsid w:val="008263DD"/>
    <w:rsid w:val="008274B0"/>
    <w:rsid w:val="00827826"/>
    <w:rsid w:val="00833526"/>
    <w:rsid w:val="00834D2D"/>
    <w:rsid w:val="008360BB"/>
    <w:rsid w:val="00836FE2"/>
    <w:rsid w:val="00837C14"/>
    <w:rsid w:val="00837FB9"/>
    <w:rsid w:val="00840645"/>
    <w:rsid w:val="00841600"/>
    <w:rsid w:val="008448B1"/>
    <w:rsid w:val="00844E1A"/>
    <w:rsid w:val="00845032"/>
    <w:rsid w:val="008450BD"/>
    <w:rsid w:val="00851414"/>
    <w:rsid w:val="00851A68"/>
    <w:rsid w:val="0085359C"/>
    <w:rsid w:val="00854538"/>
    <w:rsid w:val="00854CDD"/>
    <w:rsid w:val="00856553"/>
    <w:rsid w:val="008575FA"/>
    <w:rsid w:val="0086098A"/>
    <w:rsid w:val="00861419"/>
    <w:rsid w:val="00861D37"/>
    <w:rsid w:val="00863AC2"/>
    <w:rsid w:val="00864E01"/>
    <w:rsid w:val="008650F3"/>
    <w:rsid w:val="0086547E"/>
    <w:rsid w:val="0086699F"/>
    <w:rsid w:val="00866EA7"/>
    <w:rsid w:val="00867641"/>
    <w:rsid w:val="00867813"/>
    <w:rsid w:val="00867B3C"/>
    <w:rsid w:val="00867F4C"/>
    <w:rsid w:val="00870339"/>
    <w:rsid w:val="00870BB8"/>
    <w:rsid w:val="008718DB"/>
    <w:rsid w:val="00872E83"/>
    <w:rsid w:val="0087426E"/>
    <w:rsid w:val="00876387"/>
    <w:rsid w:val="0087797C"/>
    <w:rsid w:val="00883226"/>
    <w:rsid w:val="00883526"/>
    <w:rsid w:val="00883BBF"/>
    <w:rsid w:val="00884709"/>
    <w:rsid w:val="00885166"/>
    <w:rsid w:val="0088675E"/>
    <w:rsid w:val="008879B7"/>
    <w:rsid w:val="00891AE4"/>
    <w:rsid w:val="00893BD6"/>
    <w:rsid w:val="00893D0A"/>
    <w:rsid w:val="00893E51"/>
    <w:rsid w:val="0089572E"/>
    <w:rsid w:val="008957B3"/>
    <w:rsid w:val="00895AED"/>
    <w:rsid w:val="008965F9"/>
    <w:rsid w:val="008A18B3"/>
    <w:rsid w:val="008A210B"/>
    <w:rsid w:val="008A2A7E"/>
    <w:rsid w:val="008A35E4"/>
    <w:rsid w:val="008A36CA"/>
    <w:rsid w:val="008A37CB"/>
    <w:rsid w:val="008A3AEC"/>
    <w:rsid w:val="008A3BB6"/>
    <w:rsid w:val="008A45CE"/>
    <w:rsid w:val="008A4AC8"/>
    <w:rsid w:val="008A7342"/>
    <w:rsid w:val="008A736F"/>
    <w:rsid w:val="008B0843"/>
    <w:rsid w:val="008B2844"/>
    <w:rsid w:val="008B35CB"/>
    <w:rsid w:val="008B3909"/>
    <w:rsid w:val="008B3DA4"/>
    <w:rsid w:val="008B6A28"/>
    <w:rsid w:val="008B6D3D"/>
    <w:rsid w:val="008B748D"/>
    <w:rsid w:val="008B74C5"/>
    <w:rsid w:val="008C0879"/>
    <w:rsid w:val="008C0D05"/>
    <w:rsid w:val="008C1516"/>
    <w:rsid w:val="008C2E0A"/>
    <w:rsid w:val="008C3949"/>
    <w:rsid w:val="008C39C3"/>
    <w:rsid w:val="008C54F9"/>
    <w:rsid w:val="008C6A42"/>
    <w:rsid w:val="008C764C"/>
    <w:rsid w:val="008C7CD6"/>
    <w:rsid w:val="008C7F87"/>
    <w:rsid w:val="008D089E"/>
    <w:rsid w:val="008D1AF7"/>
    <w:rsid w:val="008D205F"/>
    <w:rsid w:val="008D2180"/>
    <w:rsid w:val="008D31F6"/>
    <w:rsid w:val="008D5B9B"/>
    <w:rsid w:val="008D628E"/>
    <w:rsid w:val="008D6E9A"/>
    <w:rsid w:val="008D766D"/>
    <w:rsid w:val="008E0DC9"/>
    <w:rsid w:val="008E213A"/>
    <w:rsid w:val="008E3A8E"/>
    <w:rsid w:val="008E41B7"/>
    <w:rsid w:val="008E4C7D"/>
    <w:rsid w:val="008E677A"/>
    <w:rsid w:val="008E6972"/>
    <w:rsid w:val="008E6B11"/>
    <w:rsid w:val="008E6B91"/>
    <w:rsid w:val="008E70C8"/>
    <w:rsid w:val="008E7768"/>
    <w:rsid w:val="008E7AA7"/>
    <w:rsid w:val="008F0809"/>
    <w:rsid w:val="008F10E6"/>
    <w:rsid w:val="008F2001"/>
    <w:rsid w:val="008F20DB"/>
    <w:rsid w:val="008F38EA"/>
    <w:rsid w:val="008F6313"/>
    <w:rsid w:val="008F66B8"/>
    <w:rsid w:val="008F6A1A"/>
    <w:rsid w:val="00900012"/>
    <w:rsid w:val="00901218"/>
    <w:rsid w:val="00902514"/>
    <w:rsid w:val="009032FD"/>
    <w:rsid w:val="00905738"/>
    <w:rsid w:val="00905BC3"/>
    <w:rsid w:val="00906A66"/>
    <w:rsid w:val="00906C57"/>
    <w:rsid w:val="009079FE"/>
    <w:rsid w:val="00907F9C"/>
    <w:rsid w:val="009110CE"/>
    <w:rsid w:val="009128DF"/>
    <w:rsid w:val="00912F79"/>
    <w:rsid w:val="00913BB7"/>
    <w:rsid w:val="00913FF5"/>
    <w:rsid w:val="009147D5"/>
    <w:rsid w:val="009169DE"/>
    <w:rsid w:val="0092076C"/>
    <w:rsid w:val="00920D8B"/>
    <w:rsid w:val="00923F37"/>
    <w:rsid w:val="00924730"/>
    <w:rsid w:val="00924993"/>
    <w:rsid w:val="00924E12"/>
    <w:rsid w:val="00924FA1"/>
    <w:rsid w:val="009252C3"/>
    <w:rsid w:val="00925D25"/>
    <w:rsid w:val="00930617"/>
    <w:rsid w:val="00933EC7"/>
    <w:rsid w:val="00933F6D"/>
    <w:rsid w:val="00934EDA"/>
    <w:rsid w:val="009355B3"/>
    <w:rsid w:val="00935624"/>
    <w:rsid w:val="00937F34"/>
    <w:rsid w:val="00942810"/>
    <w:rsid w:val="00944587"/>
    <w:rsid w:val="00945333"/>
    <w:rsid w:val="00945970"/>
    <w:rsid w:val="00947ABA"/>
    <w:rsid w:val="00950D89"/>
    <w:rsid w:val="00953F77"/>
    <w:rsid w:val="00954435"/>
    <w:rsid w:val="00955051"/>
    <w:rsid w:val="009559C2"/>
    <w:rsid w:val="00955B93"/>
    <w:rsid w:val="00956204"/>
    <w:rsid w:val="00956D9E"/>
    <w:rsid w:val="009603CD"/>
    <w:rsid w:val="009620E9"/>
    <w:rsid w:val="00963371"/>
    <w:rsid w:val="00963FB6"/>
    <w:rsid w:val="00964DD1"/>
    <w:rsid w:val="009657AF"/>
    <w:rsid w:val="0096739C"/>
    <w:rsid w:val="0097014E"/>
    <w:rsid w:val="00971EF6"/>
    <w:rsid w:val="00972077"/>
    <w:rsid w:val="009721C9"/>
    <w:rsid w:val="0097382D"/>
    <w:rsid w:val="00975C84"/>
    <w:rsid w:val="00976010"/>
    <w:rsid w:val="00976F48"/>
    <w:rsid w:val="009771B0"/>
    <w:rsid w:val="0098001D"/>
    <w:rsid w:val="009809FF"/>
    <w:rsid w:val="0098104F"/>
    <w:rsid w:val="00982A7A"/>
    <w:rsid w:val="00983329"/>
    <w:rsid w:val="00983554"/>
    <w:rsid w:val="0098423F"/>
    <w:rsid w:val="00985A8E"/>
    <w:rsid w:val="00986DDE"/>
    <w:rsid w:val="00986F87"/>
    <w:rsid w:val="00991593"/>
    <w:rsid w:val="00991E2F"/>
    <w:rsid w:val="00993EEB"/>
    <w:rsid w:val="00995F5B"/>
    <w:rsid w:val="0099661A"/>
    <w:rsid w:val="00996704"/>
    <w:rsid w:val="0099676F"/>
    <w:rsid w:val="00997B09"/>
    <w:rsid w:val="009A07A4"/>
    <w:rsid w:val="009A0C30"/>
    <w:rsid w:val="009A3C7A"/>
    <w:rsid w:val="009A436A"/>
    <w:rsid w:val="009A4E5A"/>
    <w:rsid w:val="009A5061"/>
    <w:rsid w:val="009A5064"/>
    <w:rsid w:val="009A6D96"/>
    <w:rsid w:val="009B0334"/>
    <w:rsid w:val="009B0391"/>
    <w:rsid w:val="009B0B9B"/>
    <w:rsid w:val="009B14E4"/>
    <w:rsid w:val="009B25B6"/>
    <w:rsid w:val="009B2F8A"/>
    <w:rsid w:val="009B4544"/>
    <w:rsid w:val="009B55F6"/>
    <w:rsid w:val="009B74EA"/>
    <w:rsid w:val="009C1522"/>
    <w:rsid w:val="009C33A2"/>
    <w:rsid w:val="009C371F"/>
    <w:rsid w:val="009C3773"/>
    <w:rsid w:val="009C38B2"/>
    <w:rsid w:val="009C3ED1"/>
    <w:rsid w:val="009C3F41"/>
    <w:rsid w:val="009C4896"/>
    <w:rsid w:val="009C4A95"/>
    <w:rsid w:val="009C5025"/>
    <w:rsid w:val="009D1776"/>
    <w:rsid w:val="009D2B6A"/>
    <w:rsid w:val="009D364D"/>
    <w:rsid w:val="009D66F9"/>
    <w:rsid w:val="009D6712"/>
    <w:rsid w:val="009D7B8A"/>
    <w:rsid w:val="009E0530"/>
    <w:rsid w:val="009E0899"/>
    <w:rsid w:val="009E218F"/>
    <w:rsid w:val="009E2B83"/>
    <w:rsid w:val="009E3379"/>
    <w:rsid w:val="009E509B"/>
    <w:rsid w:val="009E5157"/>
    <w:rsid w:val="009E5352"/>
    <w:rsid w:val="009E64E7"/>
    <w:rsid w:val="009E6A06"/>
    <w:rsid w:val="009E7235"/>
    <w:rsid w:val="009F0821"/>
    <w:rsid w:val="009F1BFD"/>
    <w:rsid w:val="009F3185"/>
    <w:rsid w:val="009F3889"/>
    <w:rsid w:val="009F7063"/>
    <w:rsid w:val="009F70B3"/>
    <w:rsid w:val="009F7A99"/>
    <w:rsid w:val="00A00F59"/>
    <w:rsid w:val="00A02805"/>
    <w:rsid w:val="00A0286B"/>
    <w:rsid w:val="00A02B68"/>
    <w:rsid w:val="00A03A57"/>
    <w:rsid w:val="00A03C74"/>
    <w:rsid w:val="00A03EF5"/>
    <w:rsid w:val="00A05C2B"/>
    <w:rsid w:val="00A06A38"/>
    <w:rsid w:val="00A07C90"/>
    <w:rsid w:val="00A10A43"/>
    <w:rsid w:val="00A10BF4"/>
    <w:rsid w:val="00A10F3F"/>
    <w:rsid w:val="00A12BD7"/>
    <w:rsid w:val="00A14B4C"/>
    <w:rsid w:val="00A1566F"/>
    <w:rsid w:val="00A16640"/>
    <w:rsid w:val="00A168F1"/>
    <w:rsid w:val="00A17376"/>
    <w:rsid w:val="00A22362"/>
    <w:rsid w:val="00A23319"/>
    <w:rsid w:val="00A24B22"/>
    <w:rsid w:val="00A24FB2"/>
    <w:rsid w:val="00A276F5"/>
    <w:rsid w:val="00A3097D"/>
    <w:rsid w:val="00A30DC2"/>
    <w:rsid w:val="00A322FE"/>
    <w:rsid w:val="00A33091"/>
    <w:rsid w:val="00A34A31"/>
    <w:rsid w:val="00A3547F"/>
    <w:rsid w:val="00A36715"/>
    <w:rsid w:val="00A41A72"/>
    <w:rsid w:val="00A422E2"/>
    <w:rsid w:val="00A42DEF"/>
    <w:rsid w:val="00A441C4"/>
    <w:rsid w:val="00A44AE5"/>
    <w:rsid w:val="00A45B88"/>
    <w:rsid w:val="00A45CDB"/>
    <w:rsid w:val="00A47048"/>
    <w:rsid w:val="00A509CA"/>
    <w:rsid w:val="00A53113"/>
    <w:rsid w:val="00A5346C"/>
    <w:rsid w:val="00A543AB"/>
    <w:rsid w:val="00A54C1D"/>
    <w:rsid w:val="00A55AE6"/>
    <w:rsid w:val="00A55D6A"/>
    <w:rsid w:val="00A55D8F"/>
    <w:rsid w:val="00A566FF"/>
    <w:rsid w:val="00A56973"/>
    <w:rsid w:val="00A570F2"/>
    <w:rsid w:val="00A574B3"/>
    <w:rsid w:val="00A57FFC"/>
    <w:rsid w:val="00A60C0C"/>
    <w:rsid w:val="00A65381"/>
    <w:rsid w:val="00A658A8"/>
    <w:rsid w:val="00A6606C"/>
    <w:rsid w:val="00A73799"/>
    <w:rsid w:val="00A74123"/>
    <w:rsid w:val="00A74189"/>
    <w:rsid w:val="00A74664"/>
    <w:rsid w:val="00A7481D"/>
    <w:rsid w:val="00A80D98"/>
    <w:rsid w:val="00A81FFA"/>
    <w:rsid w:val="00A82809"/>
    <w:rsid w:val="00A82DE6"/>
    <w:rsid w:val="00A83572"/>
    <w:rsid w:val="00A849BB"/>
    <w:rsid w:val="00A84CA5"/>
    <w:rsid w:val="00A8692E"/>
    <w:rsid w:val="00A86F22"/>
    <w:rsid w:val="00A87B6E"/>
    <w:rsid w:val="00A9014C"/>
    <w:rsid w:val="00A92664"/>
    <w:rsid w:val="00A926F3"/>
    <w:rsid w:val="00A93E72"/>
    <w:rsid w:val="00A97577"/>
    <w:rsid w:val="00AA044B"/>
    <w:rsid w:val="00AA0E4C"/>
    <w:rsid w:val="00AA541C"/>
    <w:rsid w:val="00AA5E90"/>
    <w:rsid w:val="00AA6C4B"/>
    <w:rsid w:val="00AA774B"/>
    <w:rsid w:val="00AA7D6A"/>
    <w:rsid w:val="00AB0C3A"/>
    <w:rsid w:val="00AB21D2"/>
    <w:rsid w:val="00AB3C74"/>
    <w:rsid w:val="00AB5D0A"/>
    <w:rsid w:val="00AB5FF7"/>
    <w:rsid w:val="00AB7756"/>
    <w:rsid w:val="00AB7F97"/>
    <w:rsid w:val="00AC066A"/>
    <w:rsid w:val="00AC0749"/>
    <w:rsid w:val="00AC0FAC"/>
    <w:rsid w:val="00AC1A56"/>
    <w:rsid w:val="00AC1F4B"/>
    <w:rsid w:val="00AC2448"/>
    <w:rsid w:val="00AC31E8"/>
    <w:rsid w:val="00AC3DCB"/>
    <w:rsid w:val="00AD0890"/>
    <w:rsid w:val="00AD0FBB"/>
    <w:rsid w:val="00AD172A"/>
    <w:rsid w:val="00AD1C7C"/>
    <w:rsid w:val="00AD1D21"/>
    <w:rsid w:val="00AD241F"/>
    <w:rsid w:val="00AD40C7"/>
    <w:rsid w:val="00AD46F0"/>
    <w:rsid w:val="00AD766E"/>
    <w:rsid w:val="00AE15C2"/>
    <w:rsid w:val="00AE17C7"/>
    <w:rsid w:val="00AE2A30"/>
    <w:rsid w:val="00AE39BC"/>
    <w:rsid w:val="00AE4C0E"/>
    <w:rsid w:val="00AE6ACA"/>
    <w:rsid w:val="00AE7408"/>
    <w:rsid w:val="00AE79A9"/>
    <w:rsid w:val="00AF171E"/>
    <w:rsid w:val="00AF1F53"/>
    <w:rsid w:val="00AF2207"/>
    <w:rsid w:val="00AF26F2"/>
    <w:rsid w:val="00AF354D"/>
    <w:rsid w:val="00AF58DD"/>
    <w:rsid w:val="00AF5D73"/>
    <w:rsid w:val="00AF667D"/>
    <w:rsid w:val="00AF6B9C"/>
    <w:rsid w:val="00AF70E4"/>
    <w:rsid w:val="00AF7648"/>
    <w:rsid w:val="00B01428"/>
    <w:rsid w:val="00B03D6D"/>
    <w:rsid w:val="00B04C29"/>
    <w:rsid w:val="00B05CE5"/>
    <w:rsid w:val="00B06E3D"/>
    <w:rsid w:val="00B075DD"/>
    <w:rsid w:val="00B10293"/>
    <w:rsid w:val="00B10B3E"/>
    <w:rsid w:val="00B11BA2"/>
    <w:rsid w:val="00B127D1"/>
    <w:rsid w:val="00B135F9"/>
    <w:rsid w:val="00B13A31"/>
    <w:rsid w:val="00B13D9F"/>
    <w:rsid w:val="00B13EAA"/>
    <w:rsid w:val="00B15632"/>
    <w:rsid w:val="00B15BDD"/>
    <w:rsid w:val="00B16DAF"/>
    <w:rsid w:val="00B175F5"/>
    <w:rsid w:val="00B1780D"/>
    <w:rsid w:val="00B17BDB"/>
    <w:rsid w:val="00B2101E"/>
    <w:rsid w:val="00B2265F"/>
    <w:rsid w:val="00B22BB1"/>
    <w:rsid w:val="00B25999"/>
    <w:rsid w:val="00B264DE"/>
    <w:rsid w:val="00B2662E"/>
    <w:rsid w:val="00B273AB"/>
    <w:rsid w:val="00B27761"/>
    <w:rsid w:val="00B31175"/>
    <w:rsid w:val="00B32D00"/>
    <w:rsid w:val="00B33E72"/>
    <w:rsid w:val="00B34CCB"/>
    <w:rsid w:val="00B3543D"/>
    <w:rsid w:val="00B35962"/>
    <w:rsid w:val="00B35DCB"/>
    <w:rsid w:val="00B360AB"/>
    <w:rsid w:val="00B36D65"/>
    <w:rsid w:val="00B370BA"/>
    <w:rsid w:val="00B3768D"/>
    <w:rsid w:val="00B4014F"/>
    <w:rsid w:val="00B40511"/>
    <w:rsid w:val="00B408B9"/>
    <w:rsid w:val="00B40B74"/>
    <w:rsid w:val="00B45147"/>
    <w:rsid w:val="00B45E32"/>
    <w:rsid w:val="00B46169"/>
    <w:rsid w:val="00B466B4"/>
    <w:rsid w:val="00B46B5C"/>
    <w:rsid w:val="00B47254"/>
    <w:rsid w:val="00B47273"/>
    <w:rsid w:val="00B5033B"/>
    <w:rsid w:val="00B5080B"/>
    <w:rsid w:val="00B5384A"/>
    <w:rsid w:val="00B540CA"/>
    <w:rsid w:val="00B542F4"/>
    <w:rsid w:val="00B553DC"/>
    <w:rsid w:val="00B55B38"/>
    <w:rsid w:val="00B637A8"/>
    <w:rsid w:val="00B66395"/>
    <w:rsid w:val="00B66423"/>
    <w:rsid w:val="00B66C8B"/>
    <w:rsid w:val="00B7067C"/>
    <w:rsid w:val="00B70D94"/>
    <w:rsid w:val="00B70E1B"/>
    <w:rsid w:val="00B713DF"/>
    <w:rsid w:val="00B73733"/>
    <w:rsid w:val="00B751AE"/>
    <w:rsid w:val="00B76610"/>
    <w:rsid w:val="00B76643"/>
    <w:rsid w:val="00B767B1"/>
    <w:rsid w:val="00B769AE"/>
    <w:rsid w:val="00B771FE"/>
    <w:rsid w:val="00B803C2"/>
    <w:rsid w:val="00B8065A"/>
    <w:rsid w:val="00B80CC2"/>
    <w:rsid w:val="00B81560"/>
    <w:rsid w:val="00B819B4"/>
    <w:rsid w:val="00B822A6"/>
    <w:rsid w:val="00B85E8F"/>
    <w:rsid w:val="00B875E8"/>
    <w:rsid w:val="00B87796"/>
    <w:rsid w:val="00B9216E"/>
    <w:rsid w:val="00B936E1"/>
    <w:rsid w:val="00B9740F"/>
    <w:rsid w:val="00BA002D"/>
    <w:rsid w:val="00BA0E17"/>
    <w:rsid w:val="00BA252F"/>
    <w:rsid w:val="00BA3B3B"/>
    <w:rsid w:val="00BA4828"/>
    <w:rsid w:val="00BA52C7"/>
    <w:rsid w:val="00BA7514"/>
    <w:rsid w:val="00BB03BB"/>
    <w:rsid w:val="00BB344F"/>
    <w:rsid w:val="00BB43AA"/>
    <w:rsid w:val="00BB60D2"/>
    <w:rsid w:val="00BB75DC"/>
    <w:rsid w:val="00BB7CDC"/>
    <w:rsid w:val="00BC04E5"/>
    <w:rsid w:val="00BC199A"/>
    <w:rsid w:val="00BC3641"/>
    <w:rsid w:val="00BC4329"/>
    <w:rsid w:val="00BC6E6E"/>
    <w:rsid w:val="00BD1B18"/>
    <w:rsid w:val="00BD5F67"/>
    <w:rsid w:val="00BD6EF9"/>
    <w:rsid w:val="00BE3724"/>
    <w:rsid w:val="00BE3E02"/>
    <w:rsid w:val="00BE408C"/>
    <w:rsid w:val="00BE49EC"/>
    <w:rsid w:val="00BE7102"/>
    <w:rsid w:val="00BE7342"/>
    <w:rsid w:val="00BF1942"/>
    <w:rsid w:val="00BF297C"/>
    <w:rsid w:val="00BF321B"/>
    <w:rsid w:val="00BF3D38"/>
    <w:rsid w:val="00BF600C"/>
    <w:rsid w:val="00C004E9"/>
    <w:rsid w:val="00C00EC6"/>
    <w:rsid w:val="00C0145B"/>
    <w:rsid w:val="00C01CC2"/>
    <w:rsid w:val="00C02746"/>
    <w:rsid w:val="00C02FC3"/>
    <w:rsid w:val="00C03DC3"/>
    <w:rsid w:val="00C057DC"/>
    <w:rsid w:val="00C05A97"/>
    <w:rsid w:val="00C07183"/>
    <w:rsid w:val="00C07C7C"/>
    <w:rsid w:val="00C12084"/>
    <w:rsid w:val="00C12351"/>
    <w:rsid w:val="00C123E0"/>
    <w:rsid w:val="00C1444B"/>
    <w:rsid w:val="00C14A75"/>
    <w:rsid w:val="00C15297"/>
    <w:rsid w:val="00C1638F"/>
    <w:rsid w:val="00C16ED2"/>
    <w:rsid w:val="00C170FC"/>
    <w:rsid w:val="00C21DFD"/>
    <w:rsid w:val="00C23FE4"/>
    <w:rsid w:val="00C24037"/>
    <w:rsid w:val="00C24810"/>
    <w:rsid w:val="00C25840"/>
    <w:rsid w:val="00C25D36"/>
    <w:rsid w:val="00C26279"/>
    <w:rsid w:val="00C26574"/>
    <w:rsid w:val="00C31540"/>
    <w:rsid w:val="00C31E19"/>
    <w:rsid w:val="00C32A47"/>
    <w:rsid w:val="00C32D42"/>
    <w:rsid w:val="00C33370"/>
    <w:rsid w:val="00C336D8"/>
    <w:rsid w:val="00C34478"/>
    <w:rsid w:val="00C35C85"/>
    <w:rsid w:val="00C35D8B"/>
    <w:rsid w:val="00C36F75"/>
    <w:rsid w:val="00C372BE"/>
    <w:rsid w:val="00C37A36"/>
    <w:rsid w:val="00C37BED"/>
    <w:rsid w:val="00C40854"/>
    <w:rsid w:val="00C409D1"/>
    <w:rsid w:val="00C42CDC"/>
    <w:rsid w:val="00C42D68"/>
    <w:rsid w:val="00C4399D"/>
    <w:rsid w:val="00C45626"/>
    <w:rsid w:val="00C462C0"/>
    <w:rsid w:val="00C46794"/>
    <w:rsid w:val="00C468BE"/>
    <w:rsid w:val="00C476E8"/>
    <w:rsid w:val="00C47ABD"/>
    <w:rsid w:val="00C51C20"/>
    <w:rsid w:val="00C527F3"/>
    <w:rsid w:val="00C531E9"/>
    <w:rsid w:val="00C55612"/>
    <w:rsid w:val="00C57300"/>
    <w:rsid w:val="00C5792E"/>
    <w:rsid w:val="00C615BE"/>
    <w:rsid w:val="00C618C8"/>
    <w:rsid w:val="00C626C5"/>
    <w:rsid w:val="00C64357"/>
    <w:rsid w:val="00C6479E"/>
    <w:rsid w:val="00C64FE8"/>
    <w:rsid w:val="00C65704"/>
    <w:rsid w:val="00C678C3"/>
    <w:rsid w:val="00C71DCB"/>
    <w:rsid w:val="00C71F39"/>
    <w:rsid w:val="00C7234F"/>
    <w:rsid w:val="00C7385C"/>
    <w:rsid w:val="00C74103"/>
    <w:rsid w:val="00C749E9"/>
    <w:rsid w:val="00C75860"/>
    <w:rsid w:val="00C75A57"/>
    <w:rsid w:val="00C75C2C"/>
    <w:rsid w:val="00C77906"/>
    <w:rsid w:val="00C77D18"/>
    <w:rsid w:val="00C80A13"/>
    <w:rsid w:val="00C80A1A"/>
    <w:rsid w:val="00C80E65"/>
    <w:rsid w:val="00C814BB"/>
    <w:rsid w:val="00C81946"/>
    <w:rsid w:val="00C82FED"/>
    <w:rsid w:val="00C83B88"/>
    <w:rsid w:val="00C83CF9"/>
    <w:rsid w:val="00C85B8A"/>
    <w:rsid w:val="00C85C81"/>
    <w:rsid w:val="00C87174"/>
    <w:rsid w:val="00C87914"/>
    <w:rsid w:val="00C92032"/>
    <w:rsid w:val="00C92EF1"/>
    <w:rsid w:val="00C93073"/>
    <w:rsid w:val="00C934EE"/>
    <w:rsid w:val="00C93651"/>
    <w:rsid w:val="00C93683"/>
    <w:rsid w:val="00C93D61"/>
    <w:rsid w:val="00C952BB"/>
    <w:rsid w:val="00C95F1B"/>
    <w:rsid w:val="00C96273"/>
    <w:rsid w:val="00C969B0"/>
    <w:rsid w:val="00C96C25"/>
    <w:rsid w:val="00C972F3"/>
    <w:rsid w:val="00CA0AA9"/>
    <w:rsid w:val="00CA1398"/>
    <w:rsid w:val="00CA14A1"/>
    <w:rsid w:val="00CA1B80"/>
    <w:rsid w:val="00CA2A4C"/>
    <w:rsid w:val="00CA532A"/>
    <w:rsid w:val="00CA7D25"/>
    <w:rsid w:val="00CB029B"/>
    <w:rsid w:val="00CB1669"/>
    <w:rsid w:val="00CB1EBA"/>
    <w:rsid w:val="00CB217E"/>
    <w:rsid w:val="00CB364B"/>
    <w:rsid w:val="00CB3783"/>
    <w:rsid w:val="00CB3CB1"/>
    <w:rsid w:val="00CB4C5B"/>
    <w:rsid w:val="00CB54E2"/>
    <w:rsid w:val="00CB716A"/>
    <w:rsid w:val="00CC09B7"/>
    <w:rsid w:val="00CC15BD"/>
    <w:rsid w:val="00CC18B2"/>
    <w:rsid w:val="00CC48FE"/>
    <w:rsid w:val="00CC5DC1"/>
    <w:rsid w:val="00CC76D9"/>
    <w:rsid w:val="00CC7CB0"/>
    <w:rsid w:val="00CD1364"/>
    <w:rsid w:val="00CD24A2"/>
    <w:rsid w:val="00CD2AFB"/>
    <w:rsid w:val="00CD3A22"/>
    <w:rsid w:val="00CD477B"/>
    <w:rsid w:val="00CD4D5A"/>
    <w:rsid w:val="00CD6A10"/>
    <w:rsid w:val="00CD705A"/>
    <w:rsid w:val="00CE06BB"/>
    <w:rsid w:val="00CE0912"/>
    <w:rsid w:val="00CE15E6"/>
    <w:rsid w:val="00CE1A17"/>
    <w:rsid w:val="00CE1ABA"/>
    <w:rsid w:val="00CE24ED"/>
    <w:rsid w:val="00CE5338"/>
    <w:rsid w:val="00CE754F"/>
    <w:rsid w:val="00CE7989"/>
    <w:rsid w:val="00CE7BE7"/>
    <w:rsid w:val="00CF02DE"/>
    <w:rsid w:val="00CF1C73"/>
    <w:rsid w:val="00CF29D3"/>
    <w:rsid w:val="00CF3A40"/>
    <w:rsid w:val="00CF6ECD"/>
    <w:rsid w:val="00D002B8"/>
    <w:rsid w:val="00D02844"/>
    <w:rsid w:val="00D03F85"/>
    <w:rsid w:val="00D049F8"/>
    <w:rsid w:val="00D04AD8"/>
    <w:rsid w:val="00D05828"/>
    <w:rsid w:val="00D06157"/>
    <w:rsid w:val="00D06B17"/>
    <w:rsid w:val="00D06F71"/>
    <w:rsid w:val="00D07D18"/>
    <w:rsid w:val="00D1097A"/>
    <w:rsid w:val="00D10D1F"/>
    <w:rsid w:val="00D11B5C"/>
    <w:rsid w:val="00D12EDC"/>
    <w:rsid w:val="00D12FF1"/>
    <w:rsid w:val="00D141AA"/>
    <w:rsid w:val="00D14BAF"/>
    <w:rsid w:val="00D14DCB"/>
    <w:rsid w:val="00D14E35"/>
    <w:rsid w:val="00D15138"/>
    <w:rsid w:val="00D15DE9"/>
    <w:rsid w:val="00D16866"/>
    <w:rsid w:val="00D17528"/>
    <w:rsid w:val="00D211D7"/>
    <w:rsid w:val="00D21EB0"/>
    <w:rsid w:val="00D22C66"/>
    <w:rsid w:val="00D23794"/>
    <w:rsid w:val="00D24123"/>
    <w:rsid w:val="00D2618E"/>
    <w:rsid w:val="00D2644D"/>
    <w:rsid w:val="00D31B6B"/>
    <w:rsid w:val="00D33931"/>
    <w:rsid w:val="00D34B5B"/>
    <w:rsid w:val="00D3545F"/>
    <w:rsid w:val="00D35665"/>
    <w:rsid w:val="00D35678"/>
    <w:rsid w:val="00D36101"/>
    <w:rsid w:val="00D36713"/>
    <w:rsid w:val="00D36A8F"/>
    <w:rsid w:val="00D3765F"/>
    <w:rsid w:val="00D401C0"/>
    <w:rsid w:val="00D4299E"/>
    <w:rsid w:val="00D4654F"/>
    <w:rsid w:val="00D46EEF"/>
    <w:rsid w:val="00D47000"/>
    <w:rsid w:val="00D47EA5"/>
    <w:rsid w:val="00D5312A"/>
    <w:rsid w:val="00D53CD6"/>
    <w:rsid w:val="00D54AF5"/>
    <w:rsid w:val="00D559AC"/>
    <w:rsid w:val="00D562F9"/>
    <w:rsid w:val="00D61658"/>
    <w:rsid w:val="00D61E5B"/>
    <w:rsid w:val="00D62427"/>
    <w:rsid w:val="00D624D2"/>
    <w:rsid w:val="00D626CC"/>
    <w:rsid w:val="00D63B3B"/>
    <w:rsid w:val="00D6443E"/>
    <w:rsid w:val="00D65902"/>
    <w:rsid w:val="00D65E3B"/>
    <w:rsid w:val="00D663EB"/>
    <w:rsid w:val="00D66515"/>
    <w:rsid w:val="00D666A2"/>
    <w:rsid w:val="00D666BE"/>
    <w:rsid w:val="00D66F36"/>
    <w:rsid w:val="00D67A28"/>
    <w:rsid w:val="00D7076E"/>
    <w:rsid w:val="00D7080D"/>
    <w:rsid w:val="00D7198C"/>
    <w:rsid w:val="00D74158"/>
    <w:rsid w:val="00D7519C"/>
    <w:rsid w:val="00D768FD"/>
    <w:rsid w:val="00D775B2"/>
    <w:rsid w:val="00D811BA"/>
    <w:rsid w:val="00D812A4"/>
    <w:rsid w:val="00D8157D"/>
    <w:rsid w:val="00D8177F"/>
    <w:rsid w:val="00D82931"/>
    <w:rsid w:val="00D8308F"/>
    <w:rsid w:val="00D84389"/>
    <w:rsid w:val="00D848E1"/>
    <w:rsid w:val="00D84BA7"/>
    <w:rsid w:val="00D8559F"/>
    <w:rsid w:val="00D8661C"/>
    <w:rsid w:val="00D91F31"/>
    <w:rsid w:val="00D9221E"/>
    <w:rsid w:val="00D92C78"/>
    <w:rsid w:val="00D934A7"/>
    <w:rsid w:val="00D93E01"/>
    <w:rsid w:val="00D93E81"/>
    <w:rsid w:val="00D945FF"/>
    <w:rsid w:val="00D960E9"/>
    <w:rsid w:val="00DA010A"/>
    <w:rsid w:val="00DA138C"/>
    <w:rsid w:val="00DA385F"/>
    <w:rsid w:val="00DA400D"/>
    <w:rsid w:val="00DA414A"/>
    <w:rsid w:val="00DA43D8"/>
    <w:rsid w:val="00DA45E4"/>
    <w:rsid w:val="00DA58D5"/>
    <w:rsid w:val="00DA7DA5"/>
    <w:rsid w:val="00DB1CAF"/>
    <w:rsid w:val="00DB214C"/>
    <w:rsid w:val="00DB5AD4"/>
    <w:rsid w:val="00DB5C04"/>
    <w:rsid w:val="00DB744B"/>
    <w:rsid w:val="00DC10F5"/>
    <w:rsid w:val="00DC14C3"/>
    <w:rsid w:val="00DC2FBA"/>
    <w:rsid w:val="00DC39C3"/>
    <w:rsid w:val="00DC529A"/>
    <w:rsid w:val="00DC5E92"/>
    <w:rsid w:val="00DC66F4"/>
    <w:rsid w:val="00DD053A"/>
    <w:rsid w:val="00DD0CB9"/>
    <w:rsid w:val="00DD37E5"/>
    <w:rsid w:val="00DD4EE2"/>
    <w:rsid w:val="00DD5C0F"/>
    <w:rsid w:val="00DD76B7"/>
    <w:rsid w:val="00DD7B02"/>
    <w:rsid w:val="00DD7CF8"/>
    <w:rsid w:val="00DE4A71"/>
    <w:rsid w:val="00DE67B4"/>
    <w:rsid w:val="00DE7879"/>
    <w:rsid w:val="00DF1249"/>
    <w:rsid w:val="00DF2A81"/>
    <w:rsid w:val="00DF2E0C"/>
    <w:rsid w:val="00DF2E8C"/>
    <w:rsid w:val="00DF563C"/>
    <w:rsid w:val="00DF57FF"/>
    <w:rsid w:val="00DF7F5E"/>
    <w:rsid w:val="00E0006E"/>
    <w:rsid w:val="00E01251"/>
    <w:rsid w:val="00E01360"/>
    <w:rsid w:val="00E02825"/>
    <w:rsid w:val="00E028EF"/>
    <w:rsid w:val="00E0298C"/>
    <w:rsid w:val="00E03AB1"/>
    <w:rsid w:val="00E04392"/>
    <w:rsid w:val="00E054A7"/>
    <w:rsid w:val="00E056F3"/>
    <w:rsid w:val="00E05B16"/>
    <w:rsid w:val="00E061A6"/>
    <w:rsid w:val="00E10199"/>
    <w:rsid w:val="00E10F41"/>
    <w:rsid w:val="00E1269C"/>
    <w:rsid w:val="00E13192"/>
    <w:rsid w:val="00E13D5A"/>
    <w:rsid w:val="00E15675"/>
    <w:rsid w:val="00E1575C"/>
    <w:rsid w:val="00E15855"/>
    <w:rsid w:val="00E1598A"/>
    <w:rsid w:val="00E16200"/>
    <w:rsid w:val="00E2083F"/>
    <w:rsid w:val="00E224E5"/>
    <w:rsid w:val="00E22D30"/>
    <w:rsid w:val="00E22E36"/>
    <w:rsid w:val="00E24C00"/>
    <w:rsid w:val="00E25154"/>
    <w:rsid w:val="00E25A60"/>
    <w:rsid w:val="00E2738F"/>
    <w:rsid w:val="00E30A11"/>
    <w:rsid w:val="00E317FD"/>
    <w:rsid w:val="00E3287B"/>
    <w:rsid w:val="00E3316F"/>
    <w:rsid w:val="00E336B9"/>
    <w:rsid w:val="00E33877"/>
    <w:rsid w:val="00E33DA4"/>
    <w:rsid w:val="00E36A33"/>
    <w:rsid w:val="00E36A5B"/>
    <w:rsid w:val="00E36AF3"/>
    <w:rsid w:val="00E372BD"/>
    <w:rsid w:val="00E40312"/>
    <w:rsid w:val="00E4079A"/>
    <w:rsid w:val="00E40F7D"/>
    <w:rsid w:val="00E41500"/>
    <w:rsid w:val="00E43A07"/>
    <w:rsid w:val="00E461CA"/>
    <w:rsid w:val="00E477BA"/>
    <w:rsid w:val="00E52208"/>
    <w:rsid w:val="00E52225"/>
    <w:rsid w:val="00E5233F"/>
    <w:rsid w:val="00E52837"/>
    <w:rsid w:val="00E52E97"/>
    <w:rsid w:val="00E52E9A"/>
    <w:rsid w:val="00E53001"/>
    <w:rsid w:val="00E54393"/>
    <w:rsid w:val="00E54AF0"/>
    <w:rsid w:val="00E54BB3"/>
    <w:rsid w:val="00E60589"/>
    <w:rsid w:val="00E6067E"/>
    <w:rsid w:val="00E60799"/>
    <w:rsid w:val="00E61053"/>
    <w:rsid w:val="00E6117A"/>
    <w:rsid w:val="00E649D4"/>
    <w:rsid w:val="00E6628C"/>
    <w:rsid w:val="00E74D7A"/>
    <w:rsid w:val="00E800C0"/>
    <w:rsid w:val="00E82927"/>
    <w:rsid w:val="00E840FF"/>
    <w:rsid w:val="00E85FA0"/>
    <w:rsid w:val="00E8600C"/>
    <w:rsid w:val="00E90027"/>
    <w:rsid w:val="00E916F3"/>
    <w:rsid w:val="00E9192D"/>
    <w:rsid w:val="00E91EB2"/>
    <w:rsid w:val="00E969F4"/>
    <w:rsid w:val="00E96C15"/>
    <w:rsid w:val="00E97A45"/>
    <w:rsid w:val="00EA00E1"/>
    <w:rsid w:val="00EA015E"/>
    <w:rsid w:val="00EA04F4"/>
    <w:rsid w:val="00EA0D4E"/>
    <w:rsid w:val="00EA43FB"/>
    <w:rsid w:val="00EA52CD"/>
    <w:rsid w:val="00EA5A47"/>
    <w:rsid w:val="00EA70B1"/>
    <w:rsid w:val="00EA7270"/>
    <w:rsid w:val="00EB145E"/>
    <w:rsid w:val="00EB185B"/>
    <w:rsid w:val="00EB20AA"/>
    <w:rsid w:val="00EB219B"/>
    <w:rsid w:val="00EB2C74"/>
    <w:rsid w:val="00EB2CE6"/>
    <w:rsid w:val="00EB4E97"/>
    <w:rsid w:val="00EC072A"/>
    <w:rsid w:val="00EC1636"/>
    <w:rsid w:val="00EC2321"/>
    <w:rsid w:val="00EC2B1B"/>
    <w:rsid w:val="00EC3112"/>
    <w:rsid w:val="00EC7637"/>
    <w:rsid w:val="00EC7690"/>
    <w:rsid w:val="00ED071A"/>
    <w:rsid w:val="00ED0A7A"/>
    <w:rsid w:val="00ED0DB4"/>
    <w:rsid w:val="00ED1084"/>
    <w:rsid w:val="00ED2D4A"/>
    <w:rsid w:val="00ED46BA"/>
    <w:rsid w:val="00ED471D"/>
    <w:rsid w:val="00ED53C3"/>
    <w:rsid w:val="00ED58F2"/>
    <w:rsid w:val="00ED7403"/>
    <w:rsid w:val="00ED7AC4"/>
    <w:rsid w:val="00EE134E"/>
    <w:rsid w:val="00EE2453"/>
    <w:rsid w:val="00EE3886"/>
    <w:rsid w:val="00EE5847"/>
    <w:rsid w:val="00EE69B8"/>
    <w:rsid w:val="00EE7B4C"/>
    <w:rsid w:val="00EF0DB9"/>
    <w:rsid w:val="00EF2639"/>
    <w:rsid w:val="00EF2CEE"/>
    <w:rsid w:val="00EF3620"/>
    <w:rsid w:val="00EF36AD"/>
    <w:rsid w:val="00EF51A3"/>
    <w:rsid w:val="00EF5347"/>
    <w:rsid w:val="00EF5F21"/>
    <w:rsid w:val="00EF6443"/>
    <w:rsid w:val="00EF7FD4"/>
    <w:rsid w:val="00F0086A"/>
    <w:rsid w:val="00F018FC"/>
    <w:rsid w:val="00F01FBF"/>
    <w:rsid w:val="00F05376"/>
    <w:rsid w:val="00F062AE"/>
    <w:rsid w:val="00F065DF"/>
    <w:rsid w:val="00F07AD4"/>
    <w:rsid w:val="00F07F53"/>
    <w:rsid w:val="00F104E0"/>
    <w:rsid w:val="00F106AD"/>
    <w:rsid w:val="00F10A91"/>
    <w:rsid w:val="00F123B3"/>
    <w:rsid w:val="00F140D3"/>
    <w:rsid w:val="00F14763"/>
    <w:rsid w:val="00F15530"/>
    <w:rsid w:val="00F158D5"/>
    <w:rsid w:val="00F167E8"/>
    <w:rsid w:val="00F16C60"/>
    <w:rsid w:val="00F17109"/>
    <w:rsid w:val="00F17B2C"/>
    <w:rsid w:val="00F210C8"/>
    <w:rsid w:val="00F21F29"/>
    <w:rsid w:val="00F2218B"/>
    <w:rsid w:val="00F22252"/>
    <w:rsid w:val="00F22B58"/>
    <w:rsid w:val="00F2562F"/>
    <w:rsid w:val="00F30B14"/>
    <w:rsid w:val="00F31927"/>
    <w:rsid w:val="00F34300"/>
    <w:rsid w:val="00F40932"/>
    <w:rsid w:val="00F43656"/>
    <w:rsid w:val="00F4380E"/>
    <w:rsid w:val="00F44318"/>
    <w:rsid w:val="00F44596"/>
    <w:rsid w:val="00F46480"/>
    <w:rsid w:val="00F4700B"/>
    <w:rsid w:val="00F50022"/>
    <w:rsid w:val="00F5177B"/>
    <w:rsid w:val="00F5251D"/>
    <w:rsid w:val="00F52908"/>
    <w:rsid w:val="00F53850"/>
    <w:rsid w:val="00F54368"/>
    <w:rsid w:val="00F55CD3"/>
    <w:rsid w:val="00F56004"/>
    <w:rsid w:val="00F5720C"/>
    <w:rsid w:val="00F5746B"/>
    <w:rsid w:val="00F6206B"/>
    <w:rsid w:val="00F62C4A"/>
    <w:rsid w:val="00F63498"/>
    <w:rsid w:val="00F6419C"/>
    <w:rsid w:val="00F64D06"/>
    <w:rsid w:val="00F655DD"/>
    <w:rsid w:val="00F6598A"/>
    <w:rsid w:val="00F71543"/>
    <w:rsid w:val="00F77B3E"/>
    <w:rsid w:val="00F80073"/>
    <w:rsid w:val="00F80340"/>
    <w:rsid w:val="00F80555"/>
    <w:rsid w:val="00F81436"/>
    <w:rsid w:val="00F8210F"/>
    <w:rsid w:val="00F8276E"/>
    <w:rsid w:val="00F83619"/>
    <w:rsid w:val="00F84ACD"/>
    <w:rsid w:val="00F84B87"/>
    <w:rsid w:val="00F84F47"/>
    <w:rsid w:val="00F8502B"/>
    <w:rsid w:val="00F85635"/>
    <w:rsid w:val="00F8722B"/>
    <w:rsid w:val="00F87291"/>
    <w:rsid w:val="00F9502D"/>
    <w:rsid w:val="00F964E1"/>
    <w:rsid w:val="00F978D3"/>
    <w:rsid w:val="00F97A43"/>
    <w:rsid w:val="00FA0CA8"/>
    <w:rsid w:val="00FA14C0"/>
    <w:rsid w:val="00FA2C09"/>
    <w:rsid w:val="00FA3116"/>
    <w:rsid w:val="00FA508A"/>
    <w:rsid w:val="00FA51A1"/>
    <w:rsid w:val="00FA52AE"/>
    <w:rsid w:val="00FA5360"/>
    <w:rsid w:val="00FA5BAD"/>
    <w:rsid w:val="00FA5E7E"/>
    <w:rsid w:val="00FA7A47"/>
    <w:rsid w:val="00FA7B80"/>
    <w:rsid w:val="00FB433A"/>
    <w:rsid w:val="00FB467F"/>
    <w:rsid w:val="00FB47B6"/>
    <w:rsid w:val="00FB4A4A"/>
    <w:rsid w:val="00FB5D6A"/>
    <w:rsid w:val="00FB5E60"/>
    <w:rsid w:val="00FC08F0"/>
    <w:rsid w:val="00FC23CF"/>
    <w:rsid w:val="00FC2D01"/>
    <w:rsid w:val="00FC33A4"/>
    <w:rsid w:val="00FC4960"/>
    <w:rsid w:val="00FC7EC2"/>
    <w:rsid w:val="00FD00F9"/>
    <w:rsid w:val="00FD33F5"/>
    <w:rsid w:val="00FD36C5"/>
    <w:rsid w:val="00FD380B"/>
    <w:rsid w:val="00FD5315"/>
    <w:rsid w:val="00FD6427"/>
    <w:rsid w:val="00FD69CC"/>
    <w:rsid w:val="00FD6DA9"/>
    <w:rsid w:val="00FD700D"/>
    <w:rsid w:val="00FE059D"/>
    <w:rsid w:val="00FE06C1"/>
    <w:rsid w:val="00FE15A5"/>
    <w:rsid w:val="00FE336B"/>
    <w:rsid w:val="00FE3B14"/>
    <w:rsid w:val="00FE55B3"/>
    <w:rsid w:val="00FE5976"/>
    <w:rsid w:val="00FF0A80"/>
    <w:rsid w:val="00FF0BA5"/>
    <w:rsid w:val="00FF157C"/>
    <w:rsid w:val="00FF184A"/>
    <w:rsid w:val="00FF3FE7"/>
    <w:rsid w:val="00FF4005"/>
    <w:rsid w:val="00FF4183"/>
    <w:rsid w:val="00FF42E1"/>
    <w:rsid w:val="00FF6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204619BF"/>
  <w15:chartTrackingRefBased/>
  <w15:docId w15:val="{CBE19056-AD33-4B3E-A5F1-947687601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372D"/>
    <w:pPr>
      <w:spacing w:line="256" w:lineRule="auto"/>
    </w:pPr>
  </w:style>
  <w:style w:type="paragraph" w:styleId="Heading1">
    <w:name w:val="heading 1"/>
    <w:basedOn w:val="Normal"/>
    <w:link w:val="Heading1Char"/>
    <w:uiPriority w:val="9"/>
    <w:qFormat/>
    <w:rsid w:val="005C215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C215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C2157"/>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57BD"/>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15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C2157"/>
    <w:rPr>
      <w:rFonts w:ascii="Times New Roman" w:eastAsia="Times New Roman" w:hAnsi="Times New Roman" w:cs="Times New Roman"/>
      <w:b/>
      <w:bCs/>
      <w:sz w:val="36"/>
      <w:szCs w:val="36"/>
    </w:rPr>
  </w:style>
  <w:style w:type="paragraph" w:customStyle="1" w:styleId="readingtime">
    <w:name w:val="readingtim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ributors-holder">
    <w:name w:val="contributors-holder"/>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cepile-item">
    <w:name w:val="facepile-item"/>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C2157"/>
    <w:rPr>
      <w:color w:val="0000FF"/>
      <w:u w:val="single"/>
    </w:rPr>
  </w:style>
  <w:style w:type="paragraph" w:styleId="NormalWeb">
    <w:name w:val="Normal (Web)"/>
    <w:basedOn w:val="Normal"/>
    <w:uiPriority w:val="99"/>
    <w:unhideWhenUsed/>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C2157"/>
    <w:rPr>
      <w:rFonts w:ascii="Courier New" w:eastAsia="Times New Roman" w:hAnsi="Courier New" w:cs="Courier New"/>
      <w:sz w:val="20"/>
      <w:szCs w:val="20"/>
    </w:rPr>
  </w:style>
  <w:style w:type="paragraph" w:customStyle="1" w:styleId="alert-title">
    <w:name w:val="alert-title"/>
    <w:basedOn w:val="Normal"/>
    <w:rsid w:val="005C215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C2157"/>
    <w:rPr>
      <w:i/>
      <w:iCs/>
    </w:rPr>
  </w:style>
  <w:style w:type="character" w:customStyle="1" w:styleId="Heading3Char">
    <w:name w:val="Heading 3 Char"/>
    <w:basedOn w:val="DefaultParagraphFont"/>
    <w:link w:val="Heading3"/>
    <w:uiPriority w:val="9"/>
    <w:rsid w:val="005C215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5C2157"/>
    <w:rPr>
      <w:b/>
      <w:bCs/>
    </w:rPr>
  </w:style>
  <w:style w:type="character" w:customStyle="1" w:styleId="language">
    <w:name w:val="language"/>
    <w:basedOn w:val="DefaultParagraphFont"/>
    <w:rsid w:val="005C2157"/>
  </w:style>
  <w:style w:type="paragraph" w:styleId="HTMLPreformatted">
    <w:name w:val="HTML Preformatted"/>
    <w:basedOn w:val="Normal"/>
    <w:link w:val="HTMLPreformattedChar"/>
    <w:uiPriority w:val="99"/>
    <w:unhideWhenUsed/>
    <w:rsid w:val="005C21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C2157"/>
    <w:rPr>
      <w:rFonts w:ascii="Courier New" w:eastAsia="Times New Roman" w:hAnsi="Courier New" w:cs="Courier New"/>
      <w:sz w:val="20"/>
      <w:szCs w:val="20"/>
    </w:rPr>
  </w:style>
  <w:style w:type="character" w:customStyle="1" w:styleId="hljs-comment">
    <w:name w:val="hljs-comment"/>
    <w:basedOn w:val="DefaultParagraphFont"/>
    <w:rsid w:val="005C2157"/>
  </w:style>
  <w:style w:type="character" w:customStyle="1" w:styleId="hljs-keyword">
    <w:name w:val="hljs-keyword"/>
    <w:basedOn w:val="DefaultParagraphFont"/>
    <w:rsid w:val="005C2157"/>
  </w:style>
  <w:style w:type="character" w:customStyle="1" w:styleId="hljs-string">
    <w:name w:val="hljs-string"/>
    <w:basedOn w:val="DefaultParagraphFont"/>
    <w:rsid w:val="005C2157"/>
  </w:style>
  <w:style w:type="character" w:customStyle="1" w:styleId="facepile-item-coin-text">
    <w:name w:val="facepile-item-coin-text"/>
    <w:basedOn w:val="DefaultParagraphFont"/>
    <w:rsid w:val="00AB21D2"/>
  </w:style>
  <w:style w:type="character" w:customStyle="1" w:styleId="hljs-number">
    <w:name w:val="hljs-number"/>
    <w:basedOn w:val="DefaultParagraphFont"/>
    <w:rsid w:val="00AB21D2"/>
  </w:style>
  <w:style w:type="character" w:customStyle="1" w:styleId="hljs-literal">
    <w:name w:val="hljs-literal"/>
    <w:basedOn w:val="DefaultParagraphFont"/>
    <w:rsid w:val="00AB21D2"/>
  </w:style>
  <w:style w:type="paragraph" w:styleId="TOCHeading">
    <w:name w:val="TOC Heading"/>
    <w:basedOn w:val="Heading1"/>
    <w:next w:val="Normal"/>
    <w:uiPriority w:val="39"/>
    <w:unhideWhenUsed/>
    <w:qFormat/>
    <w:rsid w:val="000015DB"/>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0015DB"/>
    <w:pPr>
      <w:spacing w:after="100" w:line="259" w:lineRule="auto"/>
    </w:pPr>
  </w:style>
  <w:style w:type="paragraph" w:styleId="TOC2">
    <w:name w:val="toc 2"/>
    <w:basedOn w:val="Normal"/>
    <w:next w:val="Normal"/>
    <w:autoRedefine/>
    <w:uiPriority w:val="39"/>
    <w:unhideWhenUsed/>
    <w:rsid w:val="000015DB"/>
    <w:pPr>
      <w:spacing w:after="100" w:line="259" w:lineRule="auto"/>
      <w:ind w:left="220"/>
    </w:pPr>
  </w:style>
  <w:style w:type="paragraph" w:styleId="TOC3">
    <w:name w:val="toc 3"/>
    <w:basedOn w:val="Normal"/>
    <w:next w:val="Normal"/>
    <w:autoRedefine/>
    <w:uiPriority w:val="39"/>
    <w:unhideWhenUsed/>
    <w:rsid w:val="000015DB"/>
    <w:pPr>
      <w:spacing w:after="100" w:line="259" w:lineRule="auto"/>
      <w:ind w:left="440"/>
    </w:pPr>
  </w:style>
  <w:style w:type="paragraph" w:styleId="NoSpacing">
    <w:name w:val="No Spacing"/>
    <w:link w:val="NoSpacingChar"/>
    <w:uiPriority w:val="1"/>
    <w:qFormat/>
    <w:rsid w:val="00FA3116"/>
    <w:pPr>
      <w:spacing w:after="0" w:line="240" w:lineRule="auto"/>
    </w:pPr>
    <w:rPr>
      <w:rFonts w:eastAsiaTheme="minorEastAsia"/>
    </w:rPr>
  </w:style>
  <w:style w:type="character" w:customStyle="1" w:styleId="NoSpacingChar">
    <w:name w:val="No Spacing Char"/>
    <w:basedOn w:val="DefaultParagraphFont"/>
    <w:link w:val="NoSpacing"/>
    <w:uiPriority w:val="1"/>
    <w:rsid w:val="00FA3116"/>
    <w:rPr>
      <w:rFonts w:eastAsiaTheme="minorEastAsia"/>
    </w:rPr>
  </w:style>
  <w:style w:type="paragraph" w:styleId="ListParagraph">
    <w:name w:val="List Paragraph"/>
    <w:basedOn w:val="Normal"/>
    <w:uiPriority w:val="34"/>
    <w:qFormat/>
    <w:rsid w:val="009A0C30"/>
    <w:pPr>
      <w:spacing w:line="259" w:lineRule="auto"/>
      <w:ind w:left="720"/>
      <w:contextualSpacing/>
    </w:pPr>
  </w:style>
  <w:style w:type="character" w:styleId="UnresolvedMention">
    <w:name w:val="Unresolved Mention"/>
    <w:basedOn w:val="DefaultParagraphFont"/>
    <w:uiPriority w:val="99"/>
    <w:semiHidden/>
    <w:unhideWhenUsed/>
    <w:rsid w:val="00FD33F5"/>
    <w:rPr>
      <w:color w:val="605E5C"/>
      <w:shd w:val="clear" w:color="auto" w:fill="E1DFDD"/>
    </w:rPr>
  </w:style>
  <w:style w:type="character" w:styleId="FollowedHyperlink">
    <w:name w:val="FollowedHyperlink"/>
    <w:basedOn w:val="DefaultParagraphFont"/>
    <w:uiPriority w:val="99"/>
    <w:semiHidden/>
    <w:unhideWhenUsed/>
    <w:rsid w:val="00F16C60"/>
    <w:rPr>
      <w:color w:val="954F72" w:themeColor="followedHyperlink"/>
      <w:u w:val="single"/>
    </w:rPr>
  </w:style>
  <w:style w:type="character" w:customStyle="1" w:styleId="Heading4Char">
    <w:name w:val="Heading 4 Char"/>
    <w:basedOn w:val="DefaultParagraphFont"/>
    <w:link w:val="Heading4"/>
    <w:uiPriority w:val="9"/>
    <w:rsid w:val="001B57B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AB3C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22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2EB"/>
  </w:style>
  <w:style w:type="paragraph" w:styleId="Footer">
    <w:name w:val="footer"/>
    <w:basedOn w:val="Normal"/>
    <w:link w:val="FooterChar"/>
    <w:uiPriority w:val="99"/>
    <w:unhideWhenUsed/>
    <w:rsid w:val="001322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2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96767">
      <w:bodyDiv w:val="1"/>
      <w:marLeft w:val="0"/>
      <w:marRight w:val="0"/>
      <w:marTop w:val="0"/>
      <w:marBottom w:val="0"/>
      <w:divBdr>
        <w:top w:val="none" w:sz="0" w:space="0" w:color="auto"/>
        <w:left w:val="none" w:sz="0" w:space="0" w:color="auto"/>
        <w:bottom w:val="none" w:sz="0" w:space="0" w:color="auto"/>
        <w:right w:val="none" w:sz="0" w:space="0" w:color="auto"/>
      </w:divBdr>
      <w:divsChild>
        <w:div w:id="76094358">
          <w:marLeft w:val="0"/>
          <w:marRight w:val="0"/>
          <w:marTop w:val="240"/>
          <w:marBottom w:val="0"/>
          <w:divBdr>
            <w:top w:val="none" w:sz="0" w:space="0" w:color="auto"/>
            <w:left w:val="none" w:sz="0" w:space="0" w:color="auto"/>
            <w:bottom w:val="none" w:sz="0" w:space="0" w:color="auto"/>
            <w:right w:val="none" w:sz="0" w:space="0" w:color="auto"/>
          </w:divBdr>
        </w:div>
        <w:div w:id="1675110239">
          <w:marLeft w:val="0"/>
          <w:marRight w:val="0"/>
          <w:marTop w:val="240"/>
          <w:marBottom w:val="0"/>
          <w:divBdr>
            <w:top w:val="none" w:sz="0" w:space="0" w:color="auto"/>
            <w:left w:val="none" w:sz="0" w:space="0" w:color="auto"/>
            <w:bottom w:val="none" w:sz="0" w:space="0" w:color="auto"/>
            <w:right w:val="none" w:sz="0" w:space="0" w:color="auto"/>
          </w:divBdr>
        </w:div>
        <w:div w:id="186607526">
          <w:marLeft w:val="0"/>
          <w:marRight w:val="0"/>
          <w:marTop w:val="240"/>
          <w:marBottom w:val="0"/>
          <w:divBdr>
            <w:top w:val="none" w:sz="0" w:space="0" w:color="auto"/>
            <w:left w:val="none" w:sz="0" w:space="0" w:color="auto"/>
            <w:bottom w:val="none" w:sz="0" w:space="0" w:color="auto"/>
            <w:right w:val="none" w:sz="0" w:space="0" w:color="auto"/>
          </w:divBdr>
        </w:div>
        <w:div w:id="998770680">
          <w:marLeft w:val="0"/>
          <w:marRight w:val="0"/>
          <w:marTop w:val="240"/>
          <w:marBottom w:val="0"/>
          <w:divBdr>
            <w:top w:val="none" w:sz="0" w:space="0" w:color="auto"/>
            <w:left w:val="none" w:sz="0" w:space="0" w:color="auto"/>
            <w:bottom w:val="none" w:sz="0" w:space="0" w:color="auto"/>
            <w:right w:val="none" w:sz="0" w:space="0" w:color="auto"/>
          </w:divBdr>
        </w:div>
        <w:div w:id="921569342">
          <w:marLeft w:val="0"/>
          <w:marRight w:val="0"/>
          <w:marTop w:val="240"/>
          <w:marBottom w:val="0"/>
          <w:divBdr>
            <w:top w:val="none" w:sz="0" w:space="0" w:color="auto"/>
            <w:left w:val="none" w:sz="0" w:space="0" w:color="auto"/>
            <w:bottom w:val="none" w:sz="0" w:space="0" w:color="auto"/>
            <w:right w:val="none" w:sz="0" w:space="0" w:color="auto"/>
          </w:divBdr>
        </w:div>
        <w:div w:id="744912391">
          <w:marLeft w:val="0"/>
          <w:marRight w:val="0"/>
          <w:marTop w:val="240"/>
          <w:marBottom w:val="0"/>
          <w:divBdr>
            <w:top w:val="none" w:sz="0" w:space="0" w:color="auto"/>
            <w:left w:val="none" w:sz="0" w:space="0" w:color="auto"/>
            <w:bottom w:val="none" w:sz="0" w:space="0" w:color="auto"/>
            <w:right w:val="none" w:sz="0" w:space="0" w:color="auto"/>
          </w:divBdr>
        </w:div>
      </w:divsChild>
    </w:div>
    <w:div w:id="108398433">
      <w:bodyDiv w:val="1"/>
      <w:marLeft w:val="0"/>
      <w:marRight w:val="0"/>
      <w:marTop w:val="0"/>
      <w:marBottom w:val="0"/>
      <w:divBdr>
        <w:top w:val="none" w:sz="0" w:space="0" w:color="auto"/>
        <w:left w:val="none" w:sz="0" w:space="0" w:color="auto"/>
        <w:bottom w:val="none" w:sz="0" w:space="0" w:color="auto"/>
        <w:right w:val="none" w:sz="0" w:space="0" w:color="auto"/>
      </w:divBdr>
    </w:div>
    <w:div w:id="289628097">
      <w:bodyDiv w:val="1"/>
      <w:marLeft w:val="0"/>
      <w:marRight w:val="0"/>
      <w:marTop w:val="0"/>
      <w:marBottom w:val="0"/>
      <w:divBdr>
        <w:top w:val="none" w:sz="0" w:space="0" w:color="auto"/>
        <w:left w:val="none" w:sz="0" w:space="0" w:color="auto"/>
        <w:bottom w:val="none" w:sz="0" w:space="0" w:color="auto"/>
        <w:right w:val="none" w:sz="0" w:space="0" w:color="auto"/>
      </w:divBdr>
      <w:divsChild>
        <w:div w:id="649754289">
          <w:marLeft w:val="0"/>
          <w:marRight w:val="0"/>
          <w:marTop w:val="0"/>
          <w:marBottom w:val="0"/>
          <w:divBdr>
            <w:top w:val="none" w:sz="0" w:space="0" w:color="auto"/>
            <w:left w:val="none" w:sz="0" w:space="0" w:color="auto"/>
            <w:bottom w:val="none" w:sz="0" w:space="0" w:color="auto"/>
            <w:right w:val="none" w:sz="0" w:space="0" w:color="auto"/>
          </w:divBdr>
        </w:div>
        <w:div w:id="1513758502">
          <w:marLeft w:val="0"/>
          <w:marRight w:val="0"/>
          <w:marTop w:val="0"/>
          <w:marBottom w:val="0"/>
          <w:divBdr>
            <w:top w:val="none" w:sz="0" w:space="0" w:color="auto"/>
            <w:left w:val="none" w:sz="0" w:space="0" w:color="auto"/>
            <w:bottom w:val="none" w:sz="0" w:space="0" w:color="auto"/>
            <w:right w:val="none" w:sz="0" w:space="0" w:color="auto"/>
          </w:divBdr>
        </w:div>
        <w:div w:id="1303584182">
          <w:marLeft w:val="0"/>
          <w:marRight w:val="0"/>
          <w:marTop w:val="0"/>
          <w:marBottom w:val="0"/>
          <w:divBdr>
            <w:top w:val="none" w:sz="0" w:space="0" w:color="auto"/>
            <w:left w:val="none" w:sz="0" w:space="0" w:color="auto"/>
            <w:bottom w:val="none" w:sz="0" w:space="0" w:color="auto"/>
            <w:right w:val="none" w:sz="0" w:space="0" w:color="auto"/>
          </w:divBdr>
        </w:div>
        <w:div w:id="1388069546">
          <w:marLeft w:val="0"/>
          <w:marRight w:val="0"/>
          <w:marTop w:val="0"/>
          <w:marBottom w:val="0"/>
          <w:divBdr>
            <w:top w:val="none" w:sz="0" w:space="0" w:color="auto"/>
            <w:left w:val="none" w:sz="0" w:space="0" w:color="auto"/>
            <w:bottom w:val="none" w:sz="0" w:space="0" w:color="auto"/>
            <w:right w:val="none" w:sz="0" w:space="0" w:color="auto"/>
          </w:divBdr>
        </w:div>
      </w:divsChild>
    </w:div>
    <w:div w:id="463237279">
      <w:bodyDiv w:val="1"/>
      <w:marLeft w:val="0"/>
      <w:marRight w:val="0"/>
      <w:marTop w:val="0"/>
      <w:marBottom w:val="0"/>
      <w:divBdr>
        <w:top w:val="none" w:sz="0" w:space="0" w:color="auto"/>
        <w:left w:val="none" w:sz="0" w:space="0" w:color="auto"/>
        <w:bottom w:val="none" w:sz="0" w:space="0" w:color="auto"/>
        <w:right w:val="none" w:sz="0" w:space="0" w:color="auto"/>
      </w:divBdr>
    </w:div>
    <w:div w:id="475225594">
      <w:bodyDiv w:val="1"/>
      <w:marLeft w:val="0"/>
      <w:marRight w:val="0"/>
      <w:marTop w:val="0"/>
      <w:marBottom w:val="0"/>
      <w:divBdr>
        <w:top w:val="none" w:sz="0" w:space="0" w:color="auto"/>
        <w:left w:val="none" w:sz="0" w:space="0" w:color="auto"/>
        <w:bottom w:val="none" w:sz="0" w:space="0" w:color="auto"/>
        <w:right w:val="none" w:sz="0" w:space="0" w:color="auto"/>
      </w:divBdr>
    </w:div>
    <w:div w:id="679896397">
      <w:bodyDiv w:val="1"/>
      <w:marLeft w:val="0"/>
      <w:marRight w:val="0"/>
      <w:marTop w:val="0"/>
      <w:marBottom w:val="0"/>
      <w:divBdr>
        <w:top w:val="none" w:sz="0" w:space="0" w:color="auto"/>
        <w:left w:val="none" w:sz="0" w:space="0" w:color="auto"/>
        <w:bottom w:val="none" w:sz="0" w:space="0" w:color="auto"/>
        <w:right w:val="none" w:sz="0" w:space="0" w:color="auto"/>
      </w:divBdr>
    </w:div>
    <w:div w:id="739597907">
      <w:bodyDiv w:val="1"/>
      <w:marLeft w:val="0"/>
      <w:marRight w:val="0"/>
      <w:marTop w:val="0"/>
      <w:marBottom w:val="0"/>
      <w:divBdr>
        <w:top w:val="none" w:sz="0" w:space="0" w:color="auto"/>
        <w:left w:val="none" w:sz="0" w:space="0" w:color="auto"/>
        <w:bottom w:val="none" w:sz="0" w:space="0" w:color="auto"/>
        <w:right w:val="none" w:sz="0" w:space="0" w:color="auto"/>
      </w:divBdr>
    </w:div>
    <w:div w:id="767120398">
      <w:bodyDiv w:val="1"/>
      <w:marLeft w:val="0"/>
      <w:marRight w:val="0"/>
      <w:marTop w:val="0"/>
      <w:marBottom w:val="0"/>
      <w:divBdr>
        <w:top w:val="none" w:sz="0" w:space="0" w:color="auto"/>
        <w:left w:val="none" w:sz="0" w:space="0" w:color="auto"/>
        <w:bottom w:val="none" w:sz="0" w:space="0" w:color="auto"/>
        <w:right w:val="none" w:sz="0" w:space="0" w:color="auto"/>
      </w:divBdr>
    </w:div>
    <w:div w:id="849373497">
      <w:bodyDiv w:val="1"/>
      <w:marLeft w:val="0"/>
      <w:marRight w:val="0"/>
      <w:marTop w:val="0"/>
      <w:marBottom w:val="0"/>
      <w:divBdr>
        <w:top w:val="none" w:sz="0" w:space="0" w:color="auto"/>
        <w:left w:val="none" w:sz="0" w:space="0" w:color="auto"/>
        <w:bottom w:val="none" w:sz="0" w:space="0" w:color="auto"/>
        <w:right w:val="none" w:sz="0" w:space="0" w:color="auto"/>
      </w:divBdr>
    </w:div>
    <w:div w:id="941113727">
      <w:bodyDiv w:val="1"/>
      <w:marLeft w:val="0"/>
      <w:marRight w:val="0"/>
      <w:marTop w:val="0"/>
      <w:marBottom w:val="0"/>
      <w:divBdr>
        <w:top w:val="none" w:sz="0" w:space="0" w:color="auto"/>
        <w:left w:val="none" w:sz="0" w:space="0" w:color="auto"/>
        <w:bottom w:val="none" w:sz="0" w:space="0" w:color="auto"/>
        <w:right w:val="none" w:sz="0" w:space="0" w:color="auto"/>
      </w:divBdr>
    </w:div>
    <w:div w:id="1061831319">
      <w:bodyDiv w:val="1"/>
      <w:marLeft w:val="0"/>
      <w:marRight w:val="0"/>
      <w:marTop w:val="0"/>
      <w:marBottom w:val="0"/>
      <w:divBdr>
        <w:top w:val="none" w:sz="0" w:space="0" w:color="auto"/>
        <w:left w:val="none" w:sz="0" w:space="0" w:color="auto"/>
        <w:bottom w:val="none" w:sz="0" w:space="0" w:color="auto"/>
        <w:right w:val="none" w:sz="0" w:space="0" w:color="auto"/>
      </w:divBdr>
    </w:div>
    <w:div w:id="1240216314">
      <w:bodyDiv w:val="1"/>
      <w:marLeft w:val="0"/>
      <w:marRight w:val="0"/>
      <w:marTop w:val="0"/>
      <w:marBottom w:val="0"/>
      <w:divBdr>
        <w:top w:val="none" w:sz="0" w:space="0" w:color="auto"/>
        <w:left w:val="none" w:sz="0" w:space="0" w:color="auto"/>
        <w:bottom w:val="none" w:sz="0" w:space="0" w:color="auto"/>
        <w:right w:val="none" w:sz="0" w:space="0" w:color="auto"/>
      </w:divBdr>
      <w:divsChild>
        <w:div w:id="105850925">
          <w:marLeft w:val="0"/>
          <w:marRight w:val="0"/>
          <w:marTop w:val="0"/>
          <w:marBottom w:val="0"/>
          <w:divBdr>
            <w:top w:val="none" w:sz="0" w:space="0" w:color="auto"/>
            <w:left w:val="none" w:sz="0" w:space="0" w:color="auto"/>
            <w:bottom w:val="none" w:sz="0" w:space="0" w:color="auto"/>
            <w:right w:val="none" w:sz="0" w:space="0" w:color="auto"/>
          </w:divBdr>
        </w:div>
      </w:divsChild>
    </w:div>
    <w:div w:id="1244602930">
      <w:bodyDiv w:val="1"/>
      <w:marLeft w:val="0"/>
      <w:marRight w:val="0"/>
      <w:marTop w:val="0"/>
      <w:marBottom w:val="0"/>
      <w:divBdr>
        <w:top w:val="none" w:sz="0" w:space="0" w:color="auto"/>
        <w:left w:val="none" w:sz="0" w:space="0" w:color="auto"/>
        <w:bottom w:val="none" w:sz="0" w:space="0" w:color="auto"/>
        <w:right w:val="none" w:sz="0" w:space="0" w:color="auto"/>
      </w:divBdr>
    </w:div>
    <w:div w:id="1364674074">
      <w:bodyDiv w:val="1"/>
      <w:marLeft w:val="0"/>
      <w:marRight w:val="0"/>
      <w:marTop w:val="0"/>
      <w:marBottom w:val="0"/>
      <w:divBdr>
        <w:top w:val="none" w:sz="0" w:space="0" w:color="auto"/>
        <w:left w:val="none" w:sz="0" w:space="0" w:color="auto"/>
        <w:bottom w:val="none" w:sz="0" w:space="0" w:color="auto"/>
        <w:right w:val="none" w:sz="0" w:space="0" w:color="auto"/>
      </w:divBdr>
    </w:div>
    <w:div w:id="1430813215">
      <w:bodyDiv w:val="1"/>
      <w:marLeft w:val="0"/>
      <w:marRight w:val="0"/>
      <w:marTop w:val="0"/>
      <w:marBottom w:val="0"/>
      <w:divBdr>
        <w:top w:val="none" w:sz="0" w:space="0" w:color="auto"/>
        <w:left w:val="none" w:sz="0" w:space="0" w:color="auto"/>
        <w:bottom w:val="none" w:sz="0" w:space="0" w:color="auto"/>
        <w:right w:val="none" w:sz="0" w:space="0" w:color="auto"/>
      </w:divBdr>
    </w:div>
    <w:div w:id="1479151677">
      <w:bodyDiv w:val="1"/>
      <w:marLeft w:val="0"/>
      <w:marRight w:val="0"/>
      <w:marTop w:val="0"/>
      <w:marBottom w:val="0"/>
      <w:divBdr>
        <w:top w:val="none" w:sz="0" w:space="0" w:color="auto"/>
        <w:left w:val="none" w:sz="0" w:space="0" w:color="auto"/>
        <w:bottom w:val="none" w:sz="0" w:space="0" w:color="auto"/>
        <w:right w:val="none" w:sz="0" w:space="0" w:color="auto"/>
      </w:divBdr>
    </w:div>
    <w:div w:id="1521427569">
      <w:bodyDiv w:val="1"/>
      <w:marLeft w:val="0"/>
      <w:marRight w:val="0"/>
      <w:marTop w:val="0"/>
      <w:marBottom w:val="0"/>
      <w:divBdr>
        <w:top w:val="none" w:sz="0" w:space="0" w:color="auto"/>
        <w:left w:val="none" w:sz="0" w:space="0" w:color="auto"/>
        <w:bottom w:val="none" w:sz="0" w:space="0" w:color="auto"/>
        <w:right w:val="none" w:sz="0" w:space="0" w:color="auto"/>
      </w:divBdr>
    </w:div>
    <w:div w:id="1540556376">
      <w:bodyDiv w:val="1"/>
      <w:marLeft w:val="0"/>
      <w:marRight w:val="0"/>
      <w:marTop w:val="0"/>
      <w:marBottom w:val="0"/>
      <w:divBdr>
        <w:top w:val="none" w:sz="0" w:space="0" w:color="auto"/>
        <w:left w:val="none" w:sz="0" w:space="0" w:color="auto"/>
        <w:bottom w:val="none" w:sz="0" w:space="0" w:color="auto"/>
        <w:right w:val="none" w:sz="0" w:space="0" w:color="auto"/>
      </w:divBdr>
    </w:div>
    <w:div w:id="1565024524">
      <w:bodyDiv w:val="1"/>
      <w:marLeft w:val="0"/>
      <w:marRight w:val="0"/>
      <w:marTop w:val="0"/>
      <w:marBottom w:val="0"/>
      <w:divBdr>
        <w:top w:val="none" w:sz="0" w:space="0" w:color="auto"/>
        <w:left w:val="none" w:sz="0" w:space="0" w:color="auto"/>
        <w:bottom w:val="none" w:sz="0" w:space="0" w:color="auto"/>
        <w:right w:val="none" w:sz="0" w:space="0" w:color="auto"/>
      </w:divBdr>
    </w:div>
    <w:div w:id="1704398388">
      <w:bodyDiv w:val="1"/>
      <w:marLeft w:val="0"/>
      <w:marRight w:val="0"/>
      <w:marTop w:val="0"/>
      <w:marBottom w:val="0"/>
      <w:divBdr>
        <w:top w:val="none" w:sz="0" w:space="0" w:color="auto"/>
        <w:left w:val="none" w:sz="0" w:space="0" w:color="auto"/>
        <w:bottom w:val="none" w:sz="0" w:space="0" w:color="auto"/>
        <w:right w:val="none" w:sz="0" w:space="0" w:color="auto"/>
      </w:divBdr>
      <w:divsChild>
        <w:div w:id="709763606">
          <w:marLeft w:val="0"/>
          <w:marRight w:val="0"/>
          <w:marTop w:val="0"/>
          <w:marBottom w:val="0"/>
          <w:divBdr>
            <w:top w:val="none" w:sz="0" w:space="0" w:color="auto"/>
            <w:left w:val="none" w:sz="0" w:space="0" w:color="auto"/>
            <w:bottom w:val="none" w:sz="0" w:space="0" w:color="auto"/>
            <w:right w:val="none" w:sz="0" w:space="0" w:color="auto"/>
          </w:divBdr>
        </w:div>
        <w:div w:id="1224415259">
          <w:marLeft w:val="0"/>
          <w:marRight w:val="0"/>
          <w:marTop w:val="240"/>
          <w:marBottom w:val="0"/>
          <w:divBdr>
            <w:top w:val="none" w:sz="0" w:space="0" w:color="auto"/>
            <w:left w:val="none" w:sz="0" w:space="0" w:color="auto"/>
            <w:bottom w:val="none" w:sz="0" w:space="0" w:color="auto"/>
            <w:right w:val="none" w:sz="0" w:space="0" w:color="auto"/>
          </w:divBdr>
        </w:div>
        <w:div w:id="1431659595">
          <w:marLeft w:val="0"/>
          <w:marRight w:val="0"/>
          <w:marTop w:val="240"/>
          <w:marBottom w:val="0"/>
          <w:divBdr>
            <w:top w:val="none" w:sz="0" w:space="0" w:color="auto"/>
            <w:left w:val="none" w:sz="0" w:space="0" w:color="auto"/>
            <w:bottom w:val="none" w:sz="0" w:space="0" w:color="auto"/>
            <w:right w:val="none" w:sz="0" w:space="0" w:color="auto"/>
          </w:divBdr>
        </w:div>
        <w:div w:id="736366425">
          <w:marLeft w:val="0"/>
          <w:marRight w:val="0"/>
          <w:marTop w:val="0"/>
          <w:marBottom w:val="0"/>
          <w:divBdr>
            <w:top w:val="none" w:sz="0" w:space="0" w:color="auto"/>
            <w:left w:val="none" w:sz="0" w:space="0" w:color="auto"/>
            <w:bottom w:val="none" w:sz="0" w:space="0" w:color="auto"/>
            <w:right w:val="none" w:sz="0" w:space="0" w:color="auto"/>
          </w:divBdr>
        </w:div>
        <w:div w:id="1414275569">
          <w:marLeft w:val="0"/>
          <w:marRight w:val="0"/>
          <w:marTop w:val="240"/>
          <w:marBottom w:val="0"/>
          <w:divBdr>
            <w:top w:val="none" w:sz="0" w:space="0" w:color="auto"/>
            <w:left w:val="none" w:sz="0" w:space="0" w:color="auto"/>
            <w:bottom w:val="none" w:sz="0" w:space="0" w:color="auto"/>
            <w:right w:val="none" w:sz="0" w:space="0" w:color="auto"/>
          </w:divBdr>
        </w:div>
        <w:div w:id="885875406">
          <w:marLeft w:val="0"/>
          <w:marRight w:val="0"/>
          <w:marTop w:val="240"/>
          <w:marBottom w:val="0"/>
          <w:divBdr>
            <w:top w:val="none" w:sz="0" w:space="0" w:color="auto"/>
            <w:left w:val="none" w:sz="0" w:space="0" w:color="auto"/>
            <w:bottom w:val="none" w:sz="0" w:space="0" w:color="auto"/>
            <w:right w:val="none" w:sz="0" w:space="0" w:color="auto"/>
          </w:divBdr>
        </w:div>
        <w:div w:id="571506479">
          <w:marLeft w:val="0"/>
          <w:marRight w:val="0"/>
          <w:marTop w:val="240"/>
          <w:marBottom w:val="0"/>
          <w:divBdr>
            <w:top w:val="none" w:sz="0" w:space="0" w:color="auto"/>
            <w:left w:val="none" w:sz="0" w:space="0" w:color="auto"/>
            <w:bottom w:val="none" w:sz="0" w:space="0" w:color="auto"/>
            <w:right w:val="none" w:sz="0" w:space="0" w:color="auto"/>
          </w:divBdr>
        </w:div>
        <w:div w:id="1526551317">
          <w:marLeft w:val="0"/>
          <w:marRight w:val="0"/>
          <w:marTop w:val="240"/>
          <w:marBottom w:val="0"/>
          <w:divBdr>
            <w:top w:val="none" w:sz="0" w:space="0" w:color="auto"/>
            <w:left w:val="none" w:sz="0" w:space="0" w:color="auto"/>
            <w:bottom w:val="none" w:sz="0" w:space="0" w:color="auto"/>
            <w:right w:val="none" w:sz="0" w:space="0" w:color="auto"/>
          </w:divBdr>
        </w:div>
        <w:div w:id="1736125349">
          <w:marLeft w:val="0"/>
          <w:marRight w:val="0"/>
          <w:marTop w:val="240"/>
          <w:marBottom w:val="0"/>
          <w:divBdr>
            <w:top w:val="none" w:sz="0" w:space="0" w:color="auto"/>
            <w:left w:val="none" w:sz="0" w:space="0" w:color="auto"/>
            <w:bottom w:val="none" w:sz="0" w:space="0" w:color="auto"/>
            <w:right w:val="none" w:sz="0" w:space="0" w:color="auto"/>
          </w:divBdr>
        </w:div>
        <w:div w:id="1973748961">
          <w:marLeft w:val="0"/>
          <w:marRight w:val="0"/>
          <w:marTop w:val="240"/>
          <w:marBottom w:val="0"/>
          <w:divBdr>
            <w:top w:val="none" w:sz="0" w:space="0" w:color="auto"/>
            <w:left w:val="none" w:sz="0" w:space="0" w:color="auto"/>
            <w:bottom w:val="none" w:sz="0" w:space="0" w:color="auto"/>
            <w:right w:val="none" w:sz="0" w:space="0" w:color="auto"/>
          </w:divBdr>
        </w:div>
        <w:div w:id="1579090783">
          <w:marLeft w:val="0"/>
          <w:marRight w:val="0"/>
          <w:marTop w:val="240"/>
          <w:marBottom w:val="0"/>
          <w:divBdr>
            <w:top w:val="none" w:sz="0" w:space="0" w:color="auto"/>
            <w:left w:val="none" w:sz="0" w:space="0" w:color="auto"/>
            <w:bottom w:val="none" w:sz="0" w:space="0" w:color="auto"/>
            <w:right w:val="none" w:sz="0" w:space="0" w:color="auto"/>
          </w:divBdr>
        </w:div>
        <w:div w:id="1542667135">
          <w:marLeft w:val="0"/>
          <w:marRight w:val="0"/>
          <w:marTop w:val="240"/>
          <w:marBottom w:val="0"/>
          <w:divBdr>
            <w:top w:val="none" w:sz="0" w:space="0" w:color="auto"/>
            <w:left w:val="none" w:sz="0" w:space="0" w:color="auto"/>
            <w:bottom w:val="none" w:sz="0" w:space="0" w:color="auto"/>
            <w:right w:val="none" w:sz="0" w:space="0" w:color="auto"/>
          </w:divBdr>
        </w:div>
        <w:div w:id="365182376">
          <w:marLeft w:val="0"/>
          <w:marRight w:val="0"/>
          <w:marTop w:val="240"/>
          <w:marBottom w:val="0"/>
          <w:divBdr>
            <w:top w:val="none" w:sz="0" w:space="0" w:color="auto"/>
            <w:left w:val="none" w:sz="0" w:space="0" w:color="auto"/>
            <w:bottom w:val="none" w:sz="0" w:space="0" w:color="auto"/>
            <w:right w:val="none" w:sz="0" w:space="0" w:color="auto"/>
          </w:divBdr>
        </w:div>
        <w:div w:id="1690177894">
          <w:marLeft w:val="0"/>
          <w:marRight w:val="0"/>
          <w:marTop w:val="240"/>
          <w:marBottom w:val="0"/>
          <w:divBdr>
            <w:top w:val="none" w:sz="0" w:space="0" w:color="auto"/>
            <w:left w:val="none" w:sz="0" w:space="0" w:color="auto"/>
            <w:bottom w:val="none" w:sz="0" w:space="0" w:color="auto"/>
            <w:right w:val="none" w:sz="0" w:space="0" w:color="auto"/>
          </w:divBdr>
        </w:div>
        <w:div w:id="2143423866">
          <w:marLeft w:val="0"/>
          <w:marRight w:val="0"/>
          <w:marTop w:val="240"/>
          <w:marBottom w:val="0"/>
          <w:divBdr>
            <w:top w:val="none" w:sz="0" w:space="0" w:color="auto"/>
            <w:left w:val="none" w:sz="0" w:space="0" w:color="auto"/>
            <w:bottom w:val="none" w:sz="0" w:space="0" w:color="auto"/>
            <w:right w:val="none" w:sz="0" w:space="0" w:color="auto"/>
          </w:divBdr>
        </w:div>
        <w:div w:id="2070571904">
          <w:marLeft w:val="0"/>
          <w:marRight w:val="0"/>
          <w:marTop w:val="240"/>
          <w:marBottom w:val="0"/>
          <w:divBdr>
            <w:top w:val="none" w:sz="0" w:space="0" w:color="auto"/>
            <w:left w:val="none" w:sz="0" w:space="0" w:color="auto"/>
            <w:bottom w:val="none" w:sz="0" w:space="0" w:color="auto"/>
            <w:right w:val="none" w:sz="0" w:space="0" w:color="auto"/>
          </w:divBdr>
        </w:div>
        <w:div w:id="1165240832">
          <w:marLeft w:val="0"/>
          <w:marRight w:val="0"/>
          <w:marTop w:val="240"/>
          <w:marBottom w:val="0"/>
          <w:divBdr>
            <w:top w:val="none" w:sz="0" w:space="0" w:color="auto"/>
            <w:left w:val="none" w:sz="0" w:space="0" w:color="auto"/>
            <w:bottom w:val="none" w:sz="0" w:space="0" w:color="auto"/>
            <w:right w:val="none" w:sz="0" w:space="0" w:color="auto"/>
          </w:divBdr>
        </w:div>
      </w:divsChild>
    </w:div>
    <w:div w:id="1936666874">
      <w:bodyDiv w:val="1"/>
      <w:marLeft w:val="0"/>
      <w:marRight w:val="0"/>
      <w:marTop w:val="0"/>
      <w:marBottom w:val="0"/>
      <w:divBdr>
        <w:top w:val="none" w:sz="0" w:space="0" w:color="auto"/>
        <w:left w:val="none" w:sz="0" w:space="0" w:color="auto"/>
        <w:bottom w:val="none" w:sz="0" w:space="0" w:color="auto"/>
        <w:right w:val="none" w:sz="0" w:space="0" w:color="auto"/>
      </w:divBdr>
    </w:div>
    <w:div w:id="213065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image" Target="media/image11.png"/><Relationship Id="rId42" Type="http://schemas.openxmlformats.org/officeDocument/2006/relationships/hyperlink" Target="https://docs.microsoft.com/en-us/azure/databox/data-box-overview" TargetMode="External"/><Relationship Id="rId63" Type="http://schemas.openxmlformats.org/officeDocument/2006/relationships/image" Target="media/image33.emf"/><Relationship Id="rId84" Type="http://schemas.openxmlformats.org/officeDocument/2006/relationships/image" Target="media/image38.emf"/><Relationship Id="rId138" Type="http://schemas.openxmlformats.org/officeDocument/2006/relationships/image" Target="media/image64.png"/><Relationship Id="rId159" Type="http://schemas.openxmlformats.org/officeDocument/2006/relationships/image" Target="media/image70.png"/><Relationship Id="rId170" Type="http://schemas.openxmlformats.org/officeDocument/2006/relationships/hyperlink" Target="https://docs.microsoft.com/en-us/azure/azure-sql/database/azure-defender-for-sql" TargetMode="External"/><Relationship Id="rId107" Type="http://schemas.openxmlformats.org/officeDocument/2006/relationships/hyperlink" Target="https://docs.microsoft.com/en-us/azure/synapse-analytics/sql-data-warehouse/sql-data-warehouse-table-constraints" TargetMode="External"/><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hyperlink" Target="https://docs.microsoft.com/en-us/azure/databricks/scenarios/databricks-extract-load-sql-data-warehouse?bc=%2fazure%2fsynapse-analytics%2fsql-data-warehouse%2fbreadcrumb%2ftoc.json&amp;toc=%2fazure%2fsynapse-analytics%2fsql-data-warehouse%2ftoc.json" TargetMode="External"/><Relationship Id="rId74" Type="http://schemas.openxmlformats.org/officeDocument/2006/relationships/hyperlink" Target="https://docs.microsoft.com/en-us/azure/synapse-analytics/sql-data-warehouse/cheat-sheet" TargetMode="External"/><Relationship Id="rId128" Type="http://schemas.openxmlformats.org/officeDocument/2006/relationships/image" Target="media/image56.png"/><Relationship Id="rId149" Type="http://schemas.openxmlformats.org/officeDocument/2006/relationships/hyperlink" Target="https://docs.microsoft.com/en-us/azure/synapse-analytics/sql/query-data-storage" TargetMode="External"/><Relationship Id="rId5" Type="http://schemas.openxmlformats.org/officeDocument/2006/relationships/settings" Target="settings.xml"/><Relationship Id="rId95" Type="http://schemas.openxmlformats.org/officeDocument/2006/relationships/image" Target="media/image42.png"/><Relationship Id="rId160" Type="http://schemas.openxmlformats.org/officeDocument/2006/relationships/hyperlink" Target="https://docs.microsoft.com/en-us/azure/synapse-analytics/spark/apache-spark-pool-configurations" TargetMode="External"/><Relationship Id="rId22" Type="http://schemas.openxmlformats.org/officeDocument/2006/relationships/image" Target="media/image12.png"/><Relationship Id="rId43" Type="http://schemas.openxmlformats.org/officeDocument/2006/relationships/image" Target="media/image24.png"/><Relationship Id="rId64" Type="http://schemas.openxmlformats.org/officeDocument/2006/relationships/oleObject" Target="embeddings/oleObject1.bin"/><Relationship Id="rId118" Type="http://schemas.openxmlformats.org/officeDocument/2006/relationships/image" Target="media/image48.png"/><Relationship Id="rId139" Type="http://schemas.openxmlformats.org/officeDocument/2006/relationships/hyperlink" Target="https://docs.microsoft.com/en-us/azure/synapse-analytics/cicd/source-control" TargetMode="External"/><Relationship Id="rId85" Type="http://schemas.openxmlformats.org/officeDocument/2006/relationships/oleObject" Target="embeddings/oleObject5.bin"/><Relationship Id="rId150" Type="http://schemas.openxmlformats.org/officeDocument/2006/relationships/hyperlink" Target="https://docs.microsoft.com/en-us/azure/synapse-analytics/sql/query-delta-lake-format" TargetMode="External"/><Relationship Id="rId171" Type="http://schemas.openxmlformats.org/officeDocument/2006/relationships/image" Target="media/image73.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hyperlink" Target="https://docs.microsoft.com/en-us/azure/synapse-analytics/sql-data-warehouse/sql-data-warehouse-tables-identity" TargetMode="External"/><Relationship Id="rId129" Type="http://schemas.openxmlformats.org/officeDocument/2006/relationships/hyperlink" Target="https://docs.microsoft.com/en-us/azure/synapse-analytics/security/how-to-connect-to-workspace-with-private-links" TargetMode="External"/><Relationship Id="rId54" Type="http://schemas.openxmlformats.org/officeDocument/2006/relationships/hyperlink" Target="https://docs.microsoft.com/en-us/sql/t-sql/statements/copy-into-transact-sql?view=azure-sqldw-latest&amp;preserve-view=true" TargetMode="External"/><Relationship Id="rId75" Type="http://schemas.openxmlformats.org/officeDocument/2006/relationships/hyperlink" Target="https://docs.microsoft.com/en-us/azure/azure-sql/database/authentication-aad-configure?tabs=azure-powershell" TargetMode="External"/><Relationship Id="rId96" Type="http://schemas.openxmlformats.org/officeDocument/2006/relationships/hyperlink" Target="https://docs.microsoft.com/en-us/azure/synapse-analytics/sql-data-warehouse/sql-data-warehouse-develop-label" TargetMode="External"/><Relationship Id="rId140" Type="http://schemas.openxmlformats.org/officeDocument/2006/relationships/hyperlink" Target="https://docs.microsoft.com/en-us/azure/synapse-analytics/sql/query-data-storage" TargetMode="External"/><Relationship Id="rId161" Type="http://schemas.openxmlformats.org/officeDocument/2006/relationships/hyperlink" Target="https://docs.microsoft.com/en-us/azure/synapse-analytics/quickstart-create-apache-spark-pool-portal" TargetMode="Externa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29.png"/><Relationship Id="rId114" Type="http://schemas.openxmlformats.org/officeDocument/2006/relationships/hyperlink" Target="https://docs.microsoft.com/en-us/azure/synapse-analytics/security/workspaces-encryption" TargetMode="External"/><Relationship Id="rId119" Type="http://schemas.openxmlformats.org/officeDocument/2006/relationships/hyperlink" Target="https://docs.microsoft.com/en-us/azure/synapse-analytics/quickstart-create-sql-pool-portal" TargetMode="External"/><Relationship Id="rId44" Type="http://schemas.openxmlformats.org/officeDocument/2006/relationships/image" Target="media/image25.png"/><Relationship Id="rId60" Type="http://schemas.openxmlformats.org/officeDocument/2006/relationships/hyperlink" Target="https://docs.microsoft.com/en-us/azure/synapse-analytics/sql-data-warehouse/memory-concurrency-limits" TargetMode="External"/><Relationship Id="rId65" Type="http://schemas.openxmlformats.org/officeDocument/2006/relationships/image" Target="media/image34.emf"/><Relationship Id="rId81" Type="http://schemas.openxmlformats.org/officeDocument/2006/relationships/oleObject" Target="embeddings/oleObject4.bin"/><Relationship Id="rId86" Type="http://schemas.openxmlformats.org/officeDocument/2006/relationships/hyperlink" Target="https://docs.microsoft.com/en-us/azure/azure-sql/database/dynamic-data-masking-overview?toc=%2Fazure%2Fsynapse-analytics%2Fsql-data-warehouse%2Ftoc.json&amp;bc=%2Fazure%2Fsynapse-analytics%2Fsql-data-warehouse%2Fbreadcrumb%2Ftoc.json&amp;view=sql-server-ver15" TargetMode="External"/><Relationship Id="rId130" Type="http://schemas.openxmlformats.org/officeDocument/2006/relationships/image" Target="media/image57.png"/><Relationship Id="rId135" Type="http://schemas.openxmlformats.org/officeDocument/2006/relationships/image" Target="media/image62.png"/><Relationship Id="rId151" Type="http://schemas.openxmlformats.org/officeDocument/2006/relationships/hyperlink" Target="https://docs.microsoft.com/en-us/azure/synapse-analytics/sql/create-external-table-as-select" TargetMode="External"/><Relationship Id="rId156" Type="http://schemas.openxmlformats.org/officeDocument/2006/relationships/image" Target="media/image67.png"/><Relationship Id="rId177" Type="http://schemas.openxmlformats.org/officeDocument/2006/relationships/theme" Target="theme/theme1.xml"/><Relationship Id="rId172"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hyperlink" Target="https://docs.microsoft.com/en-us/azure/architecture/example-scenario/dataplate2e/data-platform-end-to-end?tabs=portal" TargetMode="External"/><Relationship Id="rId39" Type="http://schemas.openxmlformats.org/officeDocument/2006/relationships/hyperlink" Target="https://docs.microsoft.com/en-us/sql/ssms/download-sql-server-management-studio-ssms?redirectedfrom=MSDN&amp;view=sql-server-ver15" TargetMode="External"/><Relationship Id="rId109" Type="http://schemas.openxmlformats.org/officeDocument/2006/relationships/hyperlink" Target="https://docs.microsoft.com/en-us/azure/synapse-analytics/sql/overview-features" TargetMode="External"/><Relationship Id="rId34" Type="http://schemas.openxmlformats.org/officeDocument/2006/relationships/image" Target="media/image21.png"/><Relationship Id="rId50" Type="http://schemas.openxmlformats.org/officeDocument/2006/relationships/hyperlink" Target="https://docs.microsoft.com/en-us/azure/synapse-analytics/sql-data-warehouse/load-data-from-azure-blob-storage-using-copy" TargetMode="External"/><Relationship Id="rId55" Type="http://schemas.openxmlformats.org/officeDocument/2006/relationships/hyperlink" Target="https://docs.microsoft.com/en-us/azure/synapse-analytics/sql-data-warehouse/sql-data-warehouse-develop-best-practices-transactions" TargetMode="External"/><Relationship Id="rId76" Type="http://schemas.openxmlformats.org/officeDocument/2006/relationships/hyperlink" Target="https://docs.microsoft.com/en-us/azure/synapse-analytics/security/how-to-set-up-access-control" TargetMode="External"/><Relationship Id="rId97" Type="http://schemas.openxmlformats.org/officeDocument/2006/relationships/hyperlink" Target="https://docs.microsoft.com/en-us/azure/synapse-analytics/sql-data-warehouse/sql-data-warehouse-troubleshoot" TargetMode="External"/><Relationship Id="rId104" Type="http://schemas.openxmlformats.org/officeDocument/2006/relationships/hyperlink" Target="https://docs.microsoft.com/en-us/azure/synapse-analytics/sql-data-warehouse/performance-tuning-result-set-caching" TargetMode="External"/><Relationship Id="rId120" Type="http://schemas.openxmlformats.org/officeDocument/2006/relationships/image" Target="media/image49.png"/><Relationship Id="rId125" Type="http://schemas.openxmlformats.org/officeDocument/2006/relationships/image" Target="media/image53.png"/><Relationship Id="rId141" Type="http://schemas.openxmlformats.org/officeDocument/2006/relationships/hyperlink" Target="https://docs.microsoft.com/en-us/azure/synapse-analytics/sql/query-data-storage" TargetMode="External"/><Relationship Id="rId146" Type="http://schemas.openxmlformats.org/officeDocument/2006/relationships/hyperlink" Target="https://docs.microsoft.com/en-us/azure/synapse-analytics/get-started-analyze-sql-on-demand" TargetMode="External"/><Relationship Id="rId167"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hyperlink" Target="https://docs.microsoft.com/en-us/azure/synapse-analytics/sql-data-warehouse/sql-data-warehouse-manage-compute-overview" TargetMode="External"/><Relationship Id="rId162" Type="http://schemas.openxmlformats.org/officeDocument/2006/relationships/hyperlink" Target="https://docs.microsoft.com/en-us/azure/synapse-analytics/spark/apache-spark-job-definitions" TargetMode="External"/><Relationship Id="rId2" Type="http://schemas.openxmlformats.org/officeDocument/2006/relationships/customXml" Target="../customXml/item2.xml"/><Relationship Id="rId29" Type="http://schemas.openxmlformats.org/officeDocument/2006/relationships/hyperlink" Target="https://docs.microsoft.com/en-us/azure/synapse-analytics/sql-data-warehouse/sql-data-warehouse-tables-overview" TargetMode="External"/><Relationship Id="rId24" Type="http://schemas.openxmlformats.org/officeDocument/2006/relationships/image" Target="media/image14.png"/><Relationship Id="rId40" Type="http://schemas.openxmlformats.org/officeDocument/2006/relationships/hyperlink" Target="https://azure.microsoft.com/en-in/services/developer-tools/data-studio/" TargetMode="External"/><Relationship Id="rId45" Type="http://schemas.openxmlformats.org/officeDocument/2006/relationships/image" Target="media/image26.png"/><Relationship Id="rId66" Type="http://schemas.openxmlformats.org/officeDocument/2006/relationships/oleObject" Target="embeddings/oleObject2.bin"/><Relationship Id="rId87" Type="http://schemas.openxmlformats.org/officeDocument/2006/relationships/hyperlink" Target="https://docs.microsoft.com/en-us/sql/relational-databases/security/encryption/encrypt-a-column-of-data?view=azure-sqldw-latest" TargetMode="External"/><Relationship Id="rId110" Type="http://schemas.openxmlformats.org/officeDocument/2006/relationships/hyperlink" Target="https://docs.microsoft.com/en-us/azure/synapse-analytics/sql-data-warehouse/sql-data-warehouse-tables-data-types" TargetMode="External"/><Relationship Id="rId115" Type="http://schemas.openxmlformats.org/officeDocument/2006/relationships/image" Target="media/image45.pn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68.png"/><Relationship Id="rId61" Type="http://schemas.openxmlformats.org/officeDocument/2006/relationships/hyperlink" Target="https://docs.microsoft.com/en-us/azure/synapse-analytics/sql-data-warehouse/resource-classes-for-workload-management" TargetMode="External"/><Relationship Id="rId82" Type="http://schemas.openxmlformats.org/officeDocument/2006/relationships/hyperlink" Target="https://docs.microsoft.com/en-us/sql/relational-databases/security/row-level-security?toc=%2Fazure%2Fsynapse-analytics%2Fsql-data-warehouse%2Ftoc.json&amp;bc=%2Fazure%2Fsynapse-analytics%2Fsql-data-warehouse%2Fbreadcrumb%2Ftoc.json&amp;view=sql-server-ver15" TargetMode="External"/><Relationship Id="rId152" Type="http://schemas.openxmlformats.org/officeDocument/2006/relationships/hyperlink" Target="https://docs.microsoft.com/en-us/azure/synapse-analytics/sql/resources-self-help-sql-on-demand" TargetMode="External"/><Relationship Id="rId173" Type="http://schemas.openxmlformats.org/officeDocument/2006/relationships/hyperlink" Target="https://docs.microsoft.com/en-us/azure/azure-monitor/essentials/diagnostic-settings?WT.mc_id=Portal-Microsoft_Azure_Monitoring&amp;tabs=CMD" TargetMode="External"/><Relationship Id="rId19" Type="http://schemas.openxmlformats.org/officeDocument/2006/relationships/image" Target="media/image9.jpeg"/><Relationship Id="rId14" Type="http://schemas.openxmlformats.org/officeDocument/2006/relationships/image" Target="media/image6.png"/><Relationship Id="rId30" Type="http://schemas.openxmlformats.org/officeDocument/2006/relationships/hyperlink" Target="https://docs.microsoft.com/en-us/azure/synapse-analytics/sql-data-warehouse/sql-data-warehouse-tables-distribute" TargetMode="External"/><Relationship Id="rId35" Type="http://schemas.openxmlformats.org/officeDocument/2006/relationships/image" Target="media/image22.png"/><Relationship Id="rId56" Type="http://schemas.openxmlformats.org/officeDocument/2006/relationships/hyperlink" Target="https://docs.microsoft.com/en-us/azure/synapse-analytics/sql-data-warehouse/sql-data-warehouse-manage-compute-overview" TargetMode="External"/><Relationship Id="rId77" Type="http://schemas.openxmlformats.org/officeDocument/2006/relationships/hyperlink" Target="https://docs.microsoft.com/en-us/sql/t-sql/statements/grant-object-permissions-transact-sql?view=sql-server-ver15" TargetMode="External"/><Relationship Id="rId100" Type="http://schemas.openxmlformats.org/officeDocument/2006/relationships/image" Target="media/image43.png"/><Relationship Id="rId105" Type="http://schemas.openxmlformats.org/officeDocument/2006/relationships/hyperlink" Target="https://docs.microsoft.com/en-us/azure/synapse-analytics/sql-data-warehouse/sql-data-warehouse-workload-isolation" TargetMode="External"/><Relationship Id="rId126" Type="http://schemas.openxmlformats.org/officeDocument/2006/relationships/image" Target="media/image54.png"/><Relationship Id="rId147" Type="http://schemas.openxmlformats.org/officeDocument/2006/relationships/hyperlink" Target="https://docs.microsoft.com/en-us/azure/synapse-analytics/sql/best-practices-serverless-sql-pool" TargetMode="External"/><Relationship Id="rId168" Type="http://schemas.openxmlformats.org/officeDocument/2006/relationships/hyperlink" Target="https://docs.microsoft.com/en-us/azure/azure-sql/database/auditing-overview" TargetMode="External"/><Relationship Id="rId8" Type="http://schemas.openxmlformats.org/officeDocument/2006/relationships/endnotes" Target="endnotes.xml"/><Relationship Id="rId51" Type="http://schemas.openxmlformats.org/officeDocument/2006/relationships/hyperlink" Target="https://docs.microsoft.com/en-us/azure/data-factory/load-azure-sql-data-warehouse?toc=/azure/synapse-analytics/sql-data-warehouse/toc.json&amp;bc=/azure/synapse-analytics/sql-data-warehouse/breadcrumb/toc.json" TargetMode="External"/><Relationship Id="rId72" Type="http://schemas.openxmlformats.org/officeDocument/2006/relationships/hyperlink" Target="https://docs.microsoft.com/en-us/azure/synapse-analytics/sql-data-warehouse/backup-and-restore" TargetMode="External"/><Relationship Id="rId93" Type="http://schemas.openxmlformats.org/officeDocument/2006/relationships/image" Target="media/image40.png"/><Relationship Id="rId98" Type="http://schemas.openxmlformats.org/officeDocument/2006/relationships/hyperlink" Target="https://docs.microsoft.com/en-us/azure/synapse-analytics/sql-data-warehouse/sql-data-warehouse-troubleshoot" TargetMode="External"/><Relationship Id="rId121" Type="http://schemas.openxmlformats.org/officeDocument/2006/relationships/image" Target="media/image50.png"/><Relationship Id="rId142" Type="http://schemas.openxmlformats.org/officeDocument/2006/relationships/hyperlink" Target="https://docs.microsoft.com/en-us/azure/synapse-analytics/sql/query-delta-lake-format" TargetMode="External"/><Relationship Id="rId163" Type="http://schemas.openxmlformats.org/officeDocument/2006/relationships/hyperlink" Target="https://docs.microsoft.com/en-us/azure/synapse-analytics/spark/apache-spark-manage-python-packages"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docs.microsoft.com/en-us/azure/synapse-analytics/sql-data-warehouse/sql-data-warehouse-tables-index" TargetMode="External"/><Relationship Id="rId67" Type="http://schemas.openxmlformats.org/officeDocument/2006/relationships/hyperlink" Target="https://docs.microsoft.com/en-us/azure/synapse-analytics/sql/develop-tables-statistics" TargetMode="External"/><Relationship Id="rId116" Type="http://schemas.openxmlformats.org/officeDocument/2006/relationships/image" Target="media/image46.png"/><Relationship Id="rId137" Type="http://schemas.openxmlformats.org/officeDocument/2006/relationships/hyperlink" Target="https://docs.microsoft.com/en-us/azure/synapse-analytics/security/how-to-create-managed-private-endpoints" TargetMode="External"/><Relationship Id="rId158" Type="http://schemas.openxmlformats.org/officeDocument/2006/relationships/image" Target="media/image69.png"/><Relationship Id="rId20" Type="http://schemas.openxmlformats.org/officeDocument/2006/relationships/image" Target="media/image10.png"/><Relationship Id="rId41" Type="http://schemas.openxmlformats.org/officeDocument/2006/relationships/hyperlink" Target="https://azure.microsoft.com/en-us/features/storage-explorer/" TargetMode="External"/><Relationship Id="rId62" Type="http://schemas.openxmlformats.org/officeDocument/2006/relationships/hyperlink" Target="https://docs.microsoft.com/en-us/sql/t-sql/language-elements/transactions-sql-data-warehouse?view=aps-pdw-2016-au7" TargetMode="External"/><Relationship Id="rId83" Type="http://schemas.openxmlformats.org/officeDocument/2006/relationships/hyperlink" Target="https://docs.microsoft.com/en-us/azure/synapse-analytics/sql-data-warehouse/column-level-security" TargetMode="External"/><Relationship Id="rId88" Type="http://schemas.openxmlformats.org/officeDocument/2006/relationships/hyperlink" Target="https://docs.microsoft.com/en-us/azure/synapse-analytics/security/workspaces-encryption" TargetMode="External"/><Relationship Id="rId111" Type="http://schemas.openxmlformats.org/officeDocument/2006/relationships/hyperlink" Target="https://docs.microsoft.com/en-us/azure/synapse-analytics/sql-data-warehouse/sql-data-warehouse-service-capacity-limits" TargetMode="External"/><Relationship Id="rId132" Type="http://schemas.openxmlformats.org/officeDocument/2006/relationships/image" Target="media/image59.png"/><Relationship Id="rId153" Type="http://schemas.openxmlformats.org/officeDocument/2006/relationships/hyperlink" Target="https://docs.microsoft.com/en-us/azure/synapse-analytics/sql/data-processed" TargetMode="External"/><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30.png"/><Relationship Id="rId106" Type="http://schemas.openxmlformats.org/officeDocument/2006/relationships/hyperlink" Target="https://docs.microsoft.com/en-us/azure/synapse-analytics/sql-data-warehouse/performance-tuning-ordered-cci" TargetMode="External"/><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hyperlink" Target="https://docs.microsoft.com/en-us/azure/synapse-analytics/sql-data-warehouse/design-guidance-for-replicated-tables" TargetMode="External"/><Relationship Id="rId52" Type="http://schemas.openxmlformats.org/officeDocument/2006/relationships/hyperlink" Target="https://docs.microsoft.com/en-us/sql/integration-services/load-data-to-sql-data-warehouse?toc=/azure/synapse-analytics/sql-data-warehouse/toc.json&amp;bc=/azure/synapse-analytics/sql-data-warehouse/breadcrumb/toc.json&amp;view=azure-sqldw-latest&amp;preserve-view=true" TargetMode="External"/><Relationship Id="rId73" Type="http://schemas.openxmlformats.org/officeDocument/2006/relationships/hyperlink" Target="https://docs.microsoft.com/en-us/azure/synapse-analytics/sql/best-practices-dedicated-sql-pool" TargetMode="External"/><Relationship Id="rId78" Type="http://schemas.openxmlformats.org/officeDocument/2006/relationships/hyperlink" Target="https://docs.microsoft.com/en-us/sql/t-sql/statements/deny-transact-sql?view=sql-server-ver15" TargetMode="External"/><Relationship Id="rId94" Type="http://schemas.openxmlformats.org/officeDocument/2006/relationships/image" Target="media/image41.png"/><Relationship Id="rId99" Type="http://schemas.openxmlformats.org/officeDocument/2006/relationships/hyperlink" Target="https://docs.microsoft.com/en-us/azure/synapse-analytics/sql-data-warehouse/sql-data-warehouse-manage-monitor" TargetMode="External"/><Relationship Id="rId101" Type="http://schemas.openxmlformats.org/officeDocument/2006/relationships/image" Target="media/image44.png"/><Relationship Id="rId122" Type="http://schemas.openxmlformats.org/officeDocument/2006/relationships/image" Target="media/image51.png"/><Relationship Id="rId143" Type="http://schemas.openxmlformats.org/officeDocument/2006/relationships/hyperlink" Target="https://docs.microsoft.com/en-us/azure/synapse-analytics/sql/query-data-storage" TargetMode="External"/><Relationship Id="rId148" Type="http://schemas.openxmlformats.org/officeDocument/2006/relationships/hyperlink" Target="https://docs.microsoft.com/en-us/azure/synapse-analytics/sql/resources-self-help-sql-on-demand" TargetMode="External"/><Relationship Id="rId164" Type="http://schemas.openxmlformats.org/officeDocument/2006/relationships/hyperlink" Target="https://docs.microsoft.com/en-us/azure/synapse-analytics/monitoring/apache-spark-applications" TargetMode="External"/><Relationship Id="rId169"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27.png"/><Relationship Id="rId68" Type="http://schemas.openxmlformats.org/officeDocument/2006/relationships/image" Target="media/image35.emf"/><Relationship Id="rId89" Type="http://schemas.openxmlformats.org/officeDocument/2006/relationships/image" Target="media/image39.png"/><Relationship Id="rId112" Type="http://schemas.openxmlformats.org/officeDocument/2006/relationships/hyperlink" Target="https://docs.microsoft.com/en-us/azure/synapse-analytics/security/synapse-workspace-managed-vnet" TargetMode="External"/><Relationship Id="rId133" Type="http://schemas.openxmlformats.org/officeDocument/2006/relationships/image" Target="media/image60.png"/><Relationship Id="rId154" Type="http://schemas.openxmlformats.org/officeDocument/2006/relationships/image" Target="media/image65.png"/><Relationship Id="rId175"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hyperlink" Target="https://docs.microsoft.com/en-us/azure/synapse-analytics/sql/overview-architecture" TargetMode="External"/><Relationship Id="rId58" Type="http://schemas.openxmlformats.org/officeDocument/2006/relationships/image" Target="media/image31.png"/><Relationship Id="rId79" Type="http://schemas.openxmlformats.org/officeDocument/2006/relationships/hyperlink" Target="https://docs.microsoft.com/en-us/sql/t-sql/statements/grant-schema-permissions-transact-sql?view=sql-server-ver15" TargetMode="External"/><Relationship Id="rId102" Type="http://schemas.openxmlformats.org/officeDocument/2006/relationships/hyperlink" Target="https://docs.microsoft.com/en-us/azure/synapse-analytics/sql-data-warehouse/sql-data-warehouse-tables-partition" TargetMode="External"/><Relationship Id="rId123" Type="http://schemas.openxmlformats.org/officeDocument/2006/relationships/image" Target="media/image52.png"/><Relationship Id="rId144" Type="http://schemas.openxmlformats.org/officeDocument/2006/relationships/hyperlink" Target="https://docs.microsoft.com/en-us/azure/synapse-analytics/sql/query-cosmos-db-analytical-store?toc=/azure/synapse-analytics/toc.json&amp;bc=/azure/synapse-analytics/breadcrumb/toc.json&amp;tabs=openrowset-key" TargetMode="External"/><Relationship Id="rId90" Type="http://schemas.openxmlformats.org/officeDocument/2006/relationships/hyperlink" Target="https://docs.microsoft.com/en-us/azure/synapse-analytics/sql-data-warehouse/sql-data-warehouse-manage-compute-overview" TargetMode="External"/><Relationship Id="rId165" Type="http://schemas.openxmlformats.org/officeDocument/2006/relationships/hyperlink" Target="https://docs.microsoft.com/en-us/azure/synapse-analytics/spark/apache-spark-performance-hyperspace?pivots=programming-language-python" TargetMode="External"/><Relationship Id="rId27" Type="http://schemas.openxmlformats.org/officeDocument/2006/relationships/image" Target="media/image17.png"/><Relationship Id="rId48" Type="http://schemas.openxmlformats.org/officeDocument/2006/relationships/image" Target="media/image28.png"/><Relationship Id="rId69" Type="http://schemas.openxmlformats.org/officeDocument/2006/relationships/oleObject" Target="embeddings/oleObject3.bin"/><Relationship Id="rId113" Type="http://schemas.openxmlformats.org/officeDocument/2006/relationships/hyperlink" Target="https://docs.microsoft.com/en-us/azure/synapse-analytics/security/how-to-create-a-workspace-with-data-exfiltration-protection" TargetMode="External"/><Relationship Id="rId134" Type="http://schemas.openxmlformats.org/officeDocument/2006/relationships/image" Target="media/image61.png"/><Relationship Id="rId80" Type="http://schemas.openxmlformats.org/officeDocument/2006/relationships/image" Target="media/image37.emf"/><Relationship Id="rId155" Type="http://schemas.openxmlformats.org/officeDocument/2006/relationships/image" Target="media/image66.png"/><Relationship Id="rId176" Type="http://schemas.microsoft.com/office/2011/relationships/people" Target="people.xml"/><Relationship Id="rId17" Type="http://schemas.openxmlformats.org/officeDocument/2006/relationships/hyperlink" Target="https://docs.microsoft.com/en-gb/azure/synapse-analytics/overview-what-is" TargetMode="External"/><Relationship Id="rId38" Type="http://schemas.openxmlformats.org/officeDocument/2006/relationships/hyperlink" Target="https://docs.microsoft.com/en-us/azure/synapse-analytics/sql/author-sql-script" TargetMode="External"/><Relationship Id="rId59" Type="http://schemas.openxmlformats.org/officeDocument/2006/relationships/image" Target="media/image32.png"/><Relationship Id="rId103" Type="http://schemas.openxmlformats.org/officeDocument/2006/relationships/hyperlink" Target="https://docs.microsoft.com/en-us/azure/synapse-analytics/sql-data-warehouse/performance-tuning-materialized-views" TargetMode="External"/><Relationship Id="rId124" Type="http://schemas.openxmlformats.org/officeDocument/2006/relationships/hyperlink" Target="https://docs.microsoft.com/en-us/azure/synapse-analytics/security/synapse-workspace-ip-firewall" TargetMode="External"/><Relationship Id="rId70" Type="http://schemas.openxmlformats.org/officeDocument/2006/relationships/hyperlink" Target="https://azure.microsoft.com/en-us/blog/adaptive-caching-powers-azure-sql-data-warehouse-performance-gains/?ranMID=24542&amp;ranEAID=TnL5HPStwNw&amp;ranSiteID=TnL5HPStwNw-aJKdejxWSeLYkpLB3fpYYw&amp;epi=TnL5HPStwNw-aJKdejxWSeLYkpLB3fpYYw&amp;irgwc=1&amp;OCID=AID2200057_aff_7593_1243925&amp;tduid=%28ir__jgceodhmogkf62yav909ujn2mf2xt69r2ncprwp000%29%287593%29%281243925%29%28TnL5HPStwNw-aJKdejxWSeLYkpLB3fpYYw%29%28%29&amp;irclickid=_jgceodhmogkf62yav909ujn2mf2xt69r2ncprwp000" TargetMode="External"/><Relationship Id="rId91" Type="http://schemas.openxmlformats.org/officeDocument/2006/relationships/hyperlink" Target="https://docs.microsoft.com/en-us/azure/synapse-analytics/monitoring/how-to-monitor-using-azure-monitor" TargetMode="External"/><Relationship Id="rId145" Type="http://schemas.openxmlformats.org/officeDocument/2006/relationships/hyperlink" Target="https://docs.microsoft.com/en-us/azure/synapse-analytics/sql/on-demand-workspace-overview" TargetMode="External"/><Relationship Id="rId166" Type="http://schemas.openxmlformats.org/officeDocument/2006/relationships/hyperlink" Target="https://docs.microsoft.com/en-us/azure/synapse-analytics/spark/apache-spark-delta-lake-overview?pivots=programming-language-python"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Silvam@microsoft.com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C0266D-2373-4683-AC6A-0DBDB0DB62F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10337</TotalTime>
  <Pages>62</Pages>
  <Words>12617</Words>
  <Characters>71922</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AZURE SYNAPSE PLAYBOOK</vt:lpstr>
    </vt:vector>
  </TitlesOfParts>
  <Company/>
  <LinksUpToDate>false</LinksUpToDate>
  <CharactersWithSpaces>84371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SYNAPSE PLAYBOOK</dc:title>
  <dc:subject/>
  <dc:creator>Rajeev Chertara</dc:creator>
  <cp:keywords/>
  <dc:description/>
  <cp:lastModifiedBy>Marcelo Silva (AZURE)</cp:lastModifiedBy>
  <cp:revision>696</cp:revision>
  <dcterms:created xsi:type="dcterms:W3CDTF">2021-12-14T17:04:00Z</dcterms:created>
  <dcterms:modified xsi:type="dcterms:W3CDTF">2022-07-08T13:14:00Z</dcterms:modified>
</cp:coreProperties>
</file>